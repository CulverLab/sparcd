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1A6F" w:rsidRDefault="00DB65AC" w:rsidP="00DB65AC">
      <w:pPr>
        <w:pStyle w:val="NoSpacing"/>
        <w:spacing w:line="480" w:lineRule="auto"/>
        <w:jc w:val="center"/>
        <w:rPr>
          <w:sz w:val="32"/>
        </w:rPr>
      </w:pPr>
      <w:r>
        <w:rPr>
          <w:sz w:val="32"/>
        </w:rPr>
        <w:t>SANIMAL – Scientific Animal Image Analysis</w:t>
      </w:r>
    </w:p>
    <w:p w:rsidR="00DB65AC" w:rsidRDefault="00DB65AC" w:rsidP="00DB65AC">
      <w:pPr>
        <w:pStyle w:val="NoSpacing"/>
        <w:spacing w:line="480" w:lineRule="auto"/>
        <w:jc w:val="center"/>
        <w:rPr>
          <w:sz w:val="24"/>
        </w:rPr>
      </w:pPr>
      <w:r>
        <w:rPr>
          <w:sz w:val="24"/>
        </w:rPr>
        <w:t>David Slovikosky</w:t>
      </w:r>
    </w:p>
    <w:p w:rsidR="00DB65AC" w:rsidRDefault="00DB65AC" w:rsidP="00DB65AC">
      <w:pPr>
        <w:pStyle w:val="NoSpacing"/>
        <w:spacing w:line="480" w:lineRule="auto"/>
        <w:rPr>
          <w:sz w:val="24"/>
        </w:rPr>
      </w:pPr>
    </w:p>
    <w:p w:rsidR="00DB65AC" w:rsidRDefault="00DB65AC" w:rsidP="007F5442">
      <w:pPr>
        <w:pStyle w:val="NoSpacing"/>
        <w:spacing w:line="360" w:lineRule="auto"/>
        <w:rPr>
          <w:sz w:val="24"/>
        </w:rPr>
      </w:pPr>
      <w:r>
        <w:rPr>
          <w:b/>
          <w:sz w:val="28"/>
        </w:rPr>
        <w:t>Background:</w:t>
      </w:r>
    </w:p>
    <w:p w:rsidR="007B58CB" w:rsidRPr="00F6586A" w:rsidRDefault="00DB65AC" w:rsidP="007F5442">
      <w:pPr>
        <w:pStyle w:val="NoSpacing"/>
        <w:spacing w:line="360" w:lineRule="auto"/>
        <w:rPr>
          <w:sz w:val="24"/>
          <w:szCs w:val="24"/>
        </w:rPr>
      </w:pPr>
      <w:r>
        <w:rPr>
          <w:sz w:val="24"/>
        </w:rPr>
        <w:tab/>
      </w:r>
      <w:r w:rsidRPr="00F6586A">
        <w:rPr>
          <w:sz w:val="24"/>
          <w:szCs w:val="24"/>
        </w:rPr>
        <w:t>In May 2016 I was made aware that the School of Natural Resources and the Environment (</w:t>
      </w:r>
      <w:r w:rsidRPr="00F6586A">
        <w:rPr>
          <w:i/>
          <w:sz w:val="24"/>
          <w:szCs w:val="24"/>
        </w:rPr>
        <w:t>SNRE</w:t>
      </w:r>
      <w:r w:rsidRPr="00F6586A">
        <w:rPr>
          <w:sz w:val="24"/>
          <w:szCs w:val="24"/>
        </w:rPr>
        <w:t xml:space="preserve">) department at the University of Arizona was using </w:t>
      </w:r>
      <w:r w:rsidR="00440B83">
        <w:rPr>
          <w:sz w:val="24"/>
          <w:szCs w:val="24"/>
        </w:rPr>
        <w:t>software that no longer met department requirements for analysis of image data taken by camera trapping</w:t>
      </w:r>
      <w:r w:rsidR="00C534DD" w:rsidRPr="00F6586A">
        <w:rPr>
          <w:sz w:val="24"/>
          <w:szCs w:val="24"/>
        </w:rPr>
        <w:t xml:space="preserve">. </w:t>
      </w:r>
      <w:r w:rsidR="00440B83" w:rsidRPr="00F6586A">
        <w:rPr>
          <w:sz w:val="24"/>
          <w:szCs w:val="24"/>
        </w:rPr>
        <w:t>The</w:t>
      </w:r>
      <w:r w:rsidR="00440B83">
        <w:rPr>
          <w:sz w:val="24"/>
          <w:szCs w:val="24"/>
        </w:rPr>
        <w:t xml:space="preserve"> department sets up</w:t>
      </w:r>
      <w:r w:rsidR="00440B83" w:rsidRPr="00F6586A">
        <w:rPr>
          <w:sz w:val="24"/>
          <w:szCs w:val="24"/>
        </w:rPr>
        <w:t xml:space="preserve"> </w:t>
      </w:r>
      <w:r w:rsidR="00C534DD" w:rsidRPr="00F6586A">
        <w:rPr>
          <w:sz w:val="24"/>
          <w:szCs w:val="24"/>
        </w:rPr>
        <w:t xml:space="preserve">motion detector-equipped cameras </w:t>
      </w:r>
      <w:r w:rsidR="00440B83">
        <w:rPr>
          <w:sz w:val="24"/>
          <w:szCs w:val="24"/>
        </w:rPr>
        <w:t>in wildlife habitats</w:t>
      </w:r>
      <w:r w:rsidR="00C534DD" w:rsidRPr="00F6586A">
        <w:rPr>
          <w:sz w:val="24"/>
          <w:szCs w:val="24"/>
        </w:rPr>
        <w:t xml:space="preserve"> to take pictures for many months. </w:t>
      </w:r>
      <w:r w:rsidR="00440B83">
        <w:rPr>
          <w:sz w:val="24"/>
          <w:szCs w:val="24"/>
        </w:rPr>
        <w:t xml:space="preserve">The </w:t>
      </w:r>
      <w:r w:rsidR="005157D3">
        <w:rPr>
          <w:sz w:val="24"/>
          <w:szCs w:val="24"/>
        </w:rPr>
        <w:t>memory cards</w:t>
      </w:r>
      <w:r w:rsidR="00440B83">
        <w:rPr>
          <w:sz w:val="24"/>
          <w:szCs w:val="24"/>
        </w:rPr>
        <w:t xml:space="preserve"> are then</w:t>
      </w:r>
      <w:r w:rsidR="00C534DD" w:rsidRPr="00F6586A">
        <w:rPr>
          <w:sz w:val="24"/>
          <w:szCs w:val="24"/>
        </w:rPr>
        <w:t xml:space="preserve"> retrieved, the images are collected and sorted by various </w:t>
      </w:r>
      <w:r w:rsidR="00274550" w:rsidRPr="00F6586A">
        <w:rPr>
          <w:sz w:val="24"/>
          <w:szCs w:val="24"/>
        </w:rPr>
        <w:t>researchers</w:t>
      </w:r>
      <w:r w:rsidR="00C534DD" w:rsidRPr="00F6586A">
        <w:rPr>
          <w:sz w:val="24"/>
          <w:szCs w:val="24"/>
        </w:rPr>
        <w:t xml:space="preserve"> </w:t>
      </w:r>
      <w:r w:rsidR="00145119">
        <w:rPr>
          <w:sz w:val="24"/>
          <w:szCs w:val="24"/>
        </w:rPr>
        <w:t>such as</w:t>
      </w:r>
      <w:r w:rsidR="00145119" w:rsidRPr="00F6586A">
        <w:rPr>
          <w:sz w:val="24"/>
          <w:szCs w:val="24"/>
        </w:rPr>
        <w:t xml:space="preserve"> </w:t>
      </w:r>
      <w:r w:rsidR="00C534DD" w:rsidRPr="00F6586A">
        <w:rPr>
          <w:sz w:val="24"/>
          <w:szCs w:val="24"/>
        </w:rPr>
        <w:t xml:space="preserve">high school students, </w:t>
      </w:r>
      <w:r w:rsidR="00C116C5" w:rsidRPr="00F6586A">
        <w:rPr>
          <w:sz w:val="24"/>
          <w:szCs w:val="24"/>
        </w:rPr>
        <w:t xml:space="preserve">university professors, </w:t>
      </w:r>
      <w:r w:rsidR="005157D3">
        <w:rPr>
          <w:sz w:val="24"/>
          <w:szCs w:val="24"/>
        </w:rPr>
        <w:t>and</w:t>
      </w:r>
      <w:r w:rsidR="005157D3" w:rsidRPr="00F6586A">
        <w:rPr>
          <w:sz w:val="24"/>
          <w:szCs w:val="24"/>
        </w:rPr>
        <w:t xml:space="preserve"> </w:t>
      </w:r>
      <w:r w:rsidR="00C116C5" w:rsidRPr="00F6586A">
        <w:rPr>
          <w:sz w:val="24"/>
          <w:szCs w:val="24"/>
        </w:rPr>
        <w:t xml:space="preserve">retired </w:t>
      </w:r>
      <w:r w:rsidR="00274550" w:rsidRPr="00F6586A">
        <w:rPr>
          <w:sz w:val="24"/>
          <w:szCs w:val="24"/>
        </w:rPr>
        <w:t>people</w:t>
      </w:r>
      <w:r w:rsidR="00C116C5" w:rsidRPr="00F6586A">
        <w:rPr>
          <w:sz w:val="24"/>
          <w:szCs w:val="24"/>
        </w:rPr>
        <w:t xml:space="preserve"> who do it as a hobby. </w:t>
      </w:r>
      <w:r w:rsidR="00274550" w:rsidRPr="00F6586A">
        <w:rPr>
          <w:sz w:val="24"/>
          <w:szCs w:val="24"/>
        </w:rPr>
        <w:t>Images are sorted</w:t>
      </w:r>
      <w:r w:rsidR="00C77364" w:rsidRPr="00F6586A">
        <w:rPr>
          <w:sz w:val="24"/>
          <w:szCs w:val="24"/>
        </w:rPr>
        <w:t xml:space="preserve"> or </w:t>
      </w:r>
      <w:r w:rsidR="00C77364" w:rsidRPr="00F6586A">
        <w:rPr>
          <w:i/>
          <w:sz w:val="24"/>
          <w:szCs w:val="24"/>
        </w:rPr>
        <w:t>tagged</w:t>
      </w:r>
      <w:r w:rsidR="00274550" w:rsidRPr="00F6586A">
        <w:rPr>
          <w:sz w:val="24"/>
          <w:szCs w:val="24"/>
        </w:rPr>
        <w:t xml:space="preserve"> </w:t>
      </w:r>
      <w:r w:rsidR="000444DB" w:rsidRPr="00F6586A">
        <w:rPr>
          <w:sz w:val="24"/>
          <w:szCs w:val="24"/>
        </w:rPr>
        <w:t xml:space="preserve">by hand </w:t>
      </w:r>
      <w:r w:rsidR="00C77364" w:rsidRPr="00F6586A">
        <w:rPr>
          <w:sz w:val="24"/>
          <w:szCs w:val="24"/>
        </w:rPr>
        <w:t>with</w:t>
      </w:r>
      <w:r w:rsidR="00274550" w:rsidRPr="00F6586A">
        <w:rPr>
          <w:sz w:val="24"/>
          <w:szCs w:val="24"/>
        </w:rPr>
        <w:t xml:space="preserve"> GPS location, species, and number of animals. These researchers then aggregate their data into collections which are </w:t>
      </w:r>
      <w:r w:rsidR="00AC3B5B" w:rsidRPr="00F6586A">
        <w:rPr>
          <w:sz w:val="24"/>
          <w:szCs w:val="24"/>
        </w:rPr>
        <w:t xml:space="preserve">manually </w:t>
      </w:r>
      <w:r w:rsidR="00274550" w:rsidRPr="00F6586A">
        <w:rPr>
          <w:sz w:val="24"/>
          <w:szCs w:val="24"/>
        </w:rPr>
        <w:t xml:space="preserve">stored on hard drives or servers. </w:t>
      </w:r>
      <w:r w:rsidR="00C77364" w:rsidRPr="00F6586A">
        <w:rPr>
          <w:sz w:val="24"/>
          <w:szCs w:val="24"/>
        </w:rPr>
        <w:t xml:space="preserve">Finally, analysis software is run on the tagged data to produce meaningful output </w:t>
      </w:r>
      <w:r w:rsidR="009850FC" w:rsidRPr="00F6586A">
        <w:rPr>
          <w:sz w:val="24"/>
          <w:szCs w:val="24"/>
        </w:rPr>
        <w:t>used for research.</w:t>
      </w:r>
    </w:p>
    <w:p w:rsidR="009A64B1" w:rsidRPr="00F6586A" w:rsidRDefault="009850FC" w:rsidP="007F5442">
      <w:pPr>
        <w:pStyle w:val="NoSpacing"/>
        <w:spacing w:line="360" w:lineRule="auto"/>
        <w:rPr>
          <w:sz w:val="24"/>
          <w:szCs w:val="24"/>
        </w:rPr>
      </w:pPr>
      <w:r w:rsidRPr="00F6586A">
        <w:rPr>
          <w:sz w:val="24"/>
          <w:szCs w:val="24"/>
        </w:rPr>
        <w:tab/>
        <w:t xml:space="preserve">Originally this task was accomplished with a suite of FORTRAN programs written by Dr. Jim Sanderson. The heart of this software suite </w:t>
      </w:r>
      <w:r w:rsidR="00F76B85">
        <w:rPr>
          <w:sz w:val="24"/>
          <w:szCs w:val="24"/>
        </w:rPr>
        <w:t xml:space="preserve">is made up of two programs, </w:t>
      </w:r>
      <w:proofErr w:type="spellStart"/>
      <w:r w:rsidR="00F76B85">
        <w:rPr>
          <w:i/>
          <w:sz w:val="24"/>
          <w:szCs w:val="24"/>
        </w:rPr>
        <w:t>DataOrganize</w:t>
      </w:r>
      <w:proofErr w:type="spellEnd"/>
      <w:r w:rsidR="00F76B85">
        <w:rPr>
          <w:sz w:val="24"/>
          <w:szCs w:val="24"/>
        </w:rPr>
        <w:t xml:space="preserve"> and</w:t>
      </w:r>
      <w:r w:rsidRPr="00F6586A">
        <w:rPr>
          <w:sz w:val="24"/>
          <w:szCs w:val="24"/>
        </w:rPr>
        <w:t xml:space="preserve"> </w:t>
      </w:r>
      <w:proofErr w:type="spellStart"/>
      <w:r w:rsidRPr="00F6586A">
        <w:rPr>
          <w:i/>
          <w:sz w:val="24"/>
          <w:szCs w:val="24"/>
        </w:rPr>
        <w:t>Dat</w:t>
      </w:r>
      <w:r w:rsidR="007F5442" w:rsidRPr="00F6586A">
        <w:rPr>
          <w:i/>
          <w:sz w:val="24"/>
          <w:szCs w:val="24"/>
        </w:rPr>
        <w:t>a</w:t>
      </w:r>
      <w:r w:rsidRPr="00F6586A">
        <w:rPr>
          <w:i/>
          <w:sz w:val="24"/>
          <w:szCs w:val="24"/>
        </w:rPr>
        <w:t>Analyze</w:t>
      </w:r>
      <w:proofErr w:type="spellEnd"/>
      <w:r w:rsidR="00F76B85">
        <w:rPr>
          <w:sz w:val="24"/>
          <w:szCs w:val="24"/>
        </w:rPr>
        <w:t>.</w:t>
      </w:r>
      <w:r w:rsidRPr="00F6586A">
        <w:rPr>
          <w:sz w:val="24"/>
          <w:szCs w:val="24"/>
        </w:rPr>
        <w:t xml:space="preserve"> </w:t>
      </w:r>
      <w:proofErr w:type="spellStart"/>
      <w:r w:rsidR="00F76B85" w:rsidRPr="00F76B85">
        <w:rPr>
          <w:i/>
          <w:sz w:val="24"/>
          <w:szCs w:val="24"/>
        </w:rPr>
        <w:t>DataOrganize</w:t>
      </w:r>
      <w:proofErr w:type="spellEnd"/>
      <w:r w:rsidR="00F76B85">
        <w:rPr>
          <w:sz w:val="24"/>
          <w:szCs w:val="24"/>
        </w:rPr>
        <w:t xml:space="preserve"> is used to sort image metadata into </w:t>
      </w:r>
      <w:r w:rsidR="005A7994">
        <w:rPr>
          <w:sz w:val="24"/>
          <w:szCs w:val="24"/>
        </w:rPr>
        <w:t>a special</w:t>
      </w:r>
      <w:r w:rsidR="00F76B85">
        <w:rPr>
          <w:sz w:val="24"/>
          <w:szCs w:val="24"/>
        </w:rPr>
        <w:t xml:space="preserve"> format, which is then followed by </w:t>
      </w:r>
      <w:proofErr w:type="spellStart"/>
      <w:r w:rsidR="00F76B85" w:rsidRPr="00F76B85">
        <w:rPr>
          <w:i/>
          <w:sz w:val="24"/>
          <w:szCs w:val="24"/>
        </w:rPr>
        <w:t>DataAnalyze</w:t>
      </w:r>
      <w:proofErr w:type="spellEnd"/>
      <w:r w:rsidR="00F76B85" w:rsidRPr="00F6586A">
        <w:rPr>
          <w:sz w:val="24"/>
          <w:szCs w:val="24"/>
        </w:rPr>
        <w:t xml:space="preserve"> </w:t>
      </w:r>
      <w:r w:rsidR="00F76B85">
        <w:rPr>
          <w:sz w:val="24"/>
          <w:szCs w:val="24"/>
        </w:rPr>
        <w:t xml:space="preserve">which </w:t>
      </w:r>
      <w:r w:rsidR="00283B55" w:rsidRPr="00F6586A">
        <w:rPr>
          <w:sz w:val="24"/>
          <w:szCs w:val="24"/>
        </w:rPr>
        <w:t>takes</w:t>
      </w:r>
      <w:r w:rsidRPr="00F6586A">
        <w:rPr>
          <w:sz w:val="24"/>
          <w:szCs w:val="24"/>
        </w:rPr>
        <w:t xml:space="preserve"> sorted data as input and create</w:t>
      </w:r>
      <w:r w:rsidR="00283B55" w:rsidRPr="00F6586A">
        <w:rPr>
          <w:sz w:val="24"/>
          <w:szCs w:val="24"/>
        </w:rPr>
        <w:t>s</w:t>
      </w:r>
      <w:r w:rsidRPr="00F6586A">
        <w:rPr>
          <w:sz w:val="24"/>
          <w:szCs w:val="24"/>
        </w:rPr>
        <w:t xml:space="preserve"> a large text file as output. This </w:t>
      </w:r>
      <w:r w:rsidRPr="00F6586A">
        <w:rPr>
          <w:i/>
          <w:sz w:val="24"/>
          <w:szCs w:val="24"/>
        </w:rPr>
        <w:t>output.txt</w:t>
      </w:r>
      <w:r w:rsidRPr="00F6586A">
        <w:rPr>
          <w:sz w:val="24"/>
          <w:szCs w:val="24"/>
        </w:rPr>
        <w:t xml:space="preserve"> file contain</w:t>
      </w:r>
      <w:r w:rsidR="00283B55" w:rsidRPr="00F6586A">
        <w:rPr>
          <w:sz w:val="24"/>
          <w:szCs w:val="24"/>
        </w:rPr>
        <w:t>s</w:t>
      </w:r>
      <w:r w:rsidRPr="00F6586A">
        <w:rPr>
          <w:sz w:val="24"/>
          <w:szCs w:val="24"/>
        </w:rPr>
        <w:t xml:space="preserve"> thousands of lines of summary statistics on the data in the form of ASCII charts which </w:t>
      </w:r>
      <w:r w:rsidR="00243AEF" w:rsidRPr="00F6586A">
        <w:rPr>
          <w:sz w:val="24"/>
          <w:szCs w:val="24"/>
        </w:rPr>
        <w:t>is</w:t>
      </w:r>
      <w:r w:rsidRPr="00F6586A">
        <w:rPr>
          <w:sz w:val="24"/>
          <w:szCs w:val="24"/>
        </w:rPr>
        <w:t xml:space="preserve"> heavily used by the SNRE department. </w:t>
      </w:r>
      <w:r w:rsidR="009A64B1" w:rsidRPr="00F6586A">
        <w:rPr>
          <w:sz w:val="24"/>
          <w:szCs w:val="24"/>
        </w:rPr>
        <w:t>A sample screenshot of this output is shown below:</w:t>
      </w:r>
    </w:p>
    <w:p w:rsidR="009A64B1" w:rsidRPr="00F6586A" w:rsidRDefault="009A64B1" w:rsidP="007F5442">
      <w:pPr>
        <w:pStyle w:val="NoSpacing"/>
        <w:spacing w:line="360" w:lineRule="auto"/>
        <w:jc w:val="center"/>
        <w:rPr>
          <w:sz w:val="24"/>
          <w:szCs w:val="24"/>
        </w:rPr>
      </w:pPr>
      <w:r w:rsidRPr="00F6586A">
        <w:rPr>
          <w:noProof/>
          <w:sz w:val="24"/>
          <w:szCs w:val="24"/>
        </w:rPr>
        <w:lastRenderedPageBreak/>
        <w:drawing>
          <wp:inline distT="0" distB="0" distL="0" distR="0">
            <wp:extent cx="6242728" cy="3714750"/>
            <wp:effectExtent l="0" t="0" r="0" b="0"/>
            <wp:docPr id="1" name="Picture 1" descr="https://sanimal.net/wp-content/uploads/2017/07/Picture2-1-768x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animal.net/wp-content/uploads/2017/07/Picture2-1-768x457.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388390" cy="3801427"/>
                    </a:xfrm>
                    <a:prstGeom prst="rect">
                      <a:avLst/>
                    </a:prstGeom>
                    <a:noFill/>
                    <a:ln>
                      <a:noFill/>
                    </a:ln>
                  </pic:spPr>
                </pic:pic>
              </a:graphicData>
            </a:graphic>
          </wp:inline>
        </w:drawing>
      </w:r>
    </w:p>
    <w:p w:rsidR="009850FC" w:rsidRPr="00F6586A" w:rsidRDefault="009A64B1" w:rsidP="007F5442">
      <w:pPr>
        <w:pStyle w:val="NoSpacing"/>
        <w:spacing w:line="360" w:lineRule="auto"/>
        <w:ind w:firstLine="720"/>
        <w:rPr>
          <w:sz w:val="24"/>
          <w:szCs w:val="24"/>
        </w:rPr>
      </w:pPr>
      <w:r w:rsidRPr="00F6586A">
        <w:rPr>
          <w:sz w:val="24"/>
          <w:szCs w:val="24"/>
        </w:rPr>
        <w:t>This software</w:t>
      </w:r>
      <w:r w:rsidR="00F76B85">
        <w:rPr>
          <w:sz w:val="24"/>
          <w:szCs w:val="24"/>
        </w:rPr>
        <w:t xml:space="preserve"> package</w:t>
      </w:r>
      <w:r w:rsidRPr="00F6586A">
        <w:rPr>
          <w:sz w:val="24"/>
          <w:szCs w:val="24"/>
        </w:rPr>
        <w:t xml:space="preserve"> has been used for many years and </w:t>
      </w:r>
      <w:r w:rsidR="00243AEF" w:rsidRPr="00F6586A">
        <w:rPr>
          <w:sz w:val="24"/>
          <w:szCs w:val="24"/>
        </w:rPr>
        <w:t>is currently</w:t>
      </w:r>
      <w:r w:rsidRPr="00F6586A">
        <w:rPr>
          <w:sz w:val="24"/>
          <w:szCs w:val="24"/>
        </w:rPr>
        <w:t xml:space="preserve"> kept up-to-date by Dr. Sanderson. </w:t>
      </w:r>
      <w:r w:rsidR="007F5442" w:rsidRPr="00F6586A">
        <w:rPr>
          <w:sz w:val="24"/>
          <w:szCs w:val="24"/>
        </w:rPr>
        <w:t xml:space="preserve">Updates are released as researchers find bugs in the existing calculations or define a new analysis they would like to see. Unfortunately, this software </w:t>
      </w:r>
      <w:r w:rsidR="005157D3">
        <w:rPr>
          <w:sz w:val="24"/>
          <w:szCs w:val="24"/>
        </w:rPr>
        <w:t>is limited in its application</w:t>
      </w:r>
      <w:r w:rsidR="007F5442" w:rsidRPr="00F6586A">
        <w:rPr>
          <w:sz w:val="24"/>
          <w:szCs w:val="24"/>
        </w:rPr>
        <w:t xml:space="preserve">. More specifically, </w:t>
      </w:r>
      <w:proofErr w:type="spellStart"/>
      <w:r w:rsidR="00F76B85" w:rsidRPr="00F76B85">
        <w:rPr>
          <w:i/>
          <w:sz w:val="24"/>
          <w:szCs w:val="24"/>
        </w:rPr>
        <w:t>DataOrganize</w:t>
      </w:r>
      <w:proofErr w:type="spellEnd"/>
      <w:r w:rsidR="00F76B85">
        <w:rPr>
          <w:sz w:val="24"/>
          <w:szCs w:val="24"/>
        </w:rPr>
        <w:t xml:space="preserve"> and </w:t>
      </w:r>
      <w:proofErr w:type="spellStart"/>
      <w:r w:rsidR="007F5442" w:rsidRPr="00F6586A">
        <w:rPr>
          <w:i/>
          <w:sz w:val="24"/>
          <w:szCs w:val="24"/>
        </w:rPr>
        <w:t>DataAnalyze</w:t>
      </w:r>
      <w:proofErr w:type="spellEnd"/>
      <w:r w:rsidR="007F5442" w:rsidRPr="00F6586A">
        <w:rPr>
          <w:sz w:val="24"/>
          <w:szCs w:val="24"/>
        </w:rPr>
        <w:t xml:space="preserve"> </w:t>
      </w:r>
      <w:r w:rsidR="00F76B85">
        <w:rPr>
          <w:sz w:val="24"/>
          <w:szCs w:val="24"/>
        </w:rPr>
        <w:t>are</w:t>
      </w:r>
      <w:r w:rsidR="00243AEF" w:rsidRPr="00F6586A">
        <w:rPr>
          <w:sz w:val="24"/>
          <w:szCs w:val="24"/>
        </w:rPr>
        <w:t xml:space="preserve"> lacking in the following areas:</w:t>
      </w:r>
    </w:p>
    <w:p w:rsidR="00243AEF" w:rsidRPr="00F6586A" w:rsidRDefault="00243AEF" w:rsidP="007F5442">
      <w:pPr>
        <w:pStyle w:val="NoSpacing"/>
        <w:spacing w:line="360" w:lineRule="auto"/>
        <w:ind w:firstLine="720"/>
        <w:rPr>
          <w:sz w:val="24"/>
          <w:szCs w:val="24"/>
        </w:rPr>
      </w:pPr>
    </w:p>
    <w:p w:rsidR="00243AEF" w:rsidRPr="00F6586A" w:rsidRDefault="00243AEF" w:rsidP="00243AEF">
      <w:pPr>
        <w:pStyle w:val="NoSpacing"/>
        <w:numPr>
          <w:ilvl w:val="0"/>
          <w:numId w:val="1"/>
        </w:numPr>
        <w:spacing w:line="360" w:lineRule="auto"/>
        <w:rPr>
          <w:sz w:val="24"/>
          <w:szCs w:val="24"/>
        </w:rPr>
      </w:pPr>
      <w:r w:rsidRPr="00F6586A">
        <w:rPr>
          <w:sz w:val="24"/>
          <w:szCs w:val="24"/>
        </w:rPr>
        <w:t>The source code is in FORTRAN and not easily available for custom modification</w:t>
      </w:r>
    </w:p>
    <w:p w:rsidR="00243AEF" w:rsidRPr="00F6586A" w:rsidRDefault="00243AEF" w:rsidP="00243AEF">
      <w:pPr>
        <w:pStyle w:val="NoSpacing"/>
        <w:numPr>
          <w:ilvl w:val="0"/>
          <w:numId w:val="1"/>
        </w:numPr>
        <w:spacing w:line="360" w:lineRule="auto"/>
        <w:rPr>
          <w:sz w:val="24"/>
          <w:szCs w:val="24"/>
        </w:rPr>
      </w:pPr>
      <w:r w:rsidRPr="00F6586A">
        <w:rPr>
          <w:sz w:val="24"/>
          <w:szCs w:val="24"/>
        </w:rPr>
        <w:t xml:space="preserve">The sorting process for data is very tedious </w:t>
      </w:r>
    </w:p>
    <w:p w:rsidR="00243AEF" w:rsidRPr="00F6586A" w:rsidRDefault="00243AEF" w:rsidP="00243AEF">
      <w:pPr>
        <w:pStyle w:val="NoSpacing"/>
        <w:numPr>
          <w:ilvl w:val="0"/>
          <w:numId w:val="1"/>
        </w:numPr>
        <w:spacing w:line="360" w:lineRule="auto"/>
        <w:rPr>
          <w:sz w:val="24"/>
          <w:szCs w:val="24"/>
        </w:rPr>
      </w:pPr>
      <w:r w:rsidRPr="00F6586A">
        <w:rPr>
          <w:sz w:val="24"/>
          <w:szCs w:val="24"/>
        </w:rPr>
        <w:t>Command line execution of the program can easily crash if the inputs are incorrectly formatted</w:t>
      </w:r>
      <w:r w:rsidR="005157D3">
        <w:rPr>
          <w:sz w:val="24"/>
          <w:szCs w:val="24"/>
        </w:rPr>
        <w:t>, usually</w:t>
      </w:r>
      <w:r w:rsidRPr="00F6586A">
        <w:rPr>
          <w:sz w:val="24"/>
          <w:szCs w:val="24"/>
        </w:rPr>
        <w:t xml:space="preserve"> without any error description of what went wrong</w:t>
      </w:r>
    </w:p>
    <w:p w:rsidR="00243AEF" w:rsidRPr="00F6586A" w:rsidRDefault="003F45FA" w:rsidP="00243AEF">
      <w:pPr>
        <w:pStyle w:val="NoSpacing"/>
        <w:numPr>
          <w:ilvl w:val="0"/>
          <w:numId w:val="1"/>
        </w:numPr>
        <w:spacing w:line="360" w:lineRule="auto"/>
        <w:rPr>
          <w:sz w:val="24"/>
          <w:szCs w:val="24"/>
        </w:rPr>
      </w:pPr>
      <w:r w:rsidRPr="00F6586A">
        <w:rPr>
          <w:sz w:val="24"/>
          <w:szCs w:val="24"/>
        </w:rPr>
        <w:t>Output is in text format only</w:t>
      </w:r>
      <w:r w:rsidR="00975C58" w:rsidRPr="00F6586A">
        <w:rPr>
          <w:sz w:val="24"/>
          <w:szCs w:val="24"/>
        </w:rPr>
        <w:t xml:space="preserve"> and can be challenging to parse</w:t>
      </w:r>
    </w:p>
    <w:p w:rsidR="00975C58" w:rsidRPr="00F6586A" w:rsidRDefault="00975C58" w:rsidP="00243AEF">
      <w:pPr>
        <w:pStyle w:val="NoSpacing"/>
        <w:numPr>
          <w:ilvl w:val="0"/>
          <w:numId w:val="1"/>
        </w:numPr>
        <w:spacing w:line="360" w:lineRule="auto"/>
        <w:rPr>
          <w:sz w:val="24"/>
          <w:szCs w:val="24"/>
        </w:rPr>
      </w:pPr>
      <w:r w:rsidRPr="00F6586A">
        <w:rPr>
          <w:sz w:val="24"/>
          <w:szCs w:val="24"/>
        </w:rPr>
        <w:t>Analysis can only be performed on local data making it difficult to collaborate</w:t>
      </w:r>
    </w:p>
    <w:p w:rsidR="00975C58" w:rsidRDefault="00975C58" w:rsidP="00975C58">
      <w:pPr>
        <w:pStyle w:val="NoSpacing"/>
        <w:spacing w:line="360" w:lineRule="auto"/>
        <w:rPr>
          <w:sz w:val="24"/>
        </w:rPr>
      </w:pPr>
    </w:p>
    <w:p w:rsidR="00026014" w:rsidRPr="0069085D" w:rsidRDefault="006563B2" w:rsidP="00975C58">
      <w:pPr>
        <w:pStyle w:val="NoSpacing"/>
        <w:spacing w:line="360" w:lineRule="auto"/>
        <w:rPr>
          <w:sz w:val="28"/>
        </w:rPr>
      </w:pPr>
      <w:proofErr w:type="spellStart"/>
      <w:r w:rsidRPr="0069085D">
        <w:rPr>
          <w:b/>
          <w:i/>
          <w:sz w:val="28"/>
        </w:rPr>
        <w:t>DataAnalyze</w:t>
      </w:r>
      <w:proofErr w:type="spellEnd"/>
      <w:r w:rsidR="00F76B85">
        <w:rPr>
          <w:b/>
          <w:i/>
          <w:sz w:val="28"/>
        </w:rPr>
        <w:t xml:space="preserve"> </w:t>
      </w:r>
      <w:r w:rsidR="00F76B85" w:rsidRPr="00F76B85">
        <w:rPr>
          <w:b/>
          <w:sz w:val="28"/>
        </w:rPr>
        <w:t>and</w:t>
      </w:r>
      <w:r w:rsidR="00F76B85">
        <w:rPr>
          <w:b/>
          <w:i/>
          <w:sz w:val="28"/>
        </w:rPr>
        <w:t xml:space="preserve"> </w:t>
      </w:r>
      <w:proofErr w:type="spellStart"/>
      <w:r w:rsidR="00F76B85">
        <w:rPr>
          <w:b/>
          <w:i/>
          <w:sz w:val="28"/>
        </w:rPr>
        <w:t>DataOrganize</w:t>
      </w:r>
      <w:proofErr w:type="spellEnd"/>
      <w:r w:rsidRPr="0069085D">
        <w:rPr>
          <w:b/>
          <w:i/>
          <w:sz w:val="28"/>
        </w:rPr>
        <w:t xml:space="preserve"> </w:t>
      </w:r>
      <w:r w:rsidR="00026014" w:rsidRPr="0069085D">
        <w:rPr>
          <w:b/>
          <w:sz w:val="28"/>
        </w:rPr>
        <w:t>Deficiencies:</w:t>
      </w:r>
    </w:p>
    <w:p w:rsidR="00975C58" w:rsidRPr="00F6586A" w:rsidRDefault="00026014" w:rsidP="00975C58">
      <w:pPr>
        <w:pStyle w:val="NoSpacing"/>
        <w:spacing w:line="360" w:lineRule="auto"/>
        <w:ind w:firstLine="720"/>
        <w:rPr>
          <w:sz w:val="24"/>
          <w:szCs w:val="24"/>
        </w:rPr>
      </w:pPr>
      <w:r w:rsidRPr="00F6586A">
        <w:rPr>
          <w:i/>
          <w:sz w:val="24"/>
          <w:szCs w:val="24"/>
        </w:rPr>
        <w:t xml:space="preserve">(1) </w:t>
      </w:r>
      <w:proofErr w:type="spellStart"/>
      <w:r w:rsidR="00975C58" w:rsidRPr="00F6586A">
        <w:rPr>
          <w:i/>
          <w:sz w:val="24"/>
          <w:szCs w:val="24"/>
        </w:rPr>
        <w:t>DataAnalyze</w:t>
      </w:r>
      <w:proofErr w:type="spellEnd"/>
      <w:r w:rsidR="00F76B85">
        <w:rPr>
          <w:i/>
          <w:sz w:val="24"/>
          <w:szCs w:val="24"/>
        </w:rPr>
        <w:t xml:space="preserve"> </w:t>
      </w:r>
      <w:r w:rsidR="00F76B85">
        <w:rPr>
          <w:sz w:val="24"/>
          <w:szCs w:val="24"/>
        </w:rPr>
        <w:t xml:space="preserve">and </w:t>
      </w:r>
      <w:proofErr w:type="spellStart"/>
      <w:r w:rsidR="00F76B85">
        <w:rPr>
          <w:i/>
          <w:sz w:val="24"/>
          <w:szCs w:val="24"/>
        </w:rPr>
        <w:t>DataOrganize</w:t>
      </w:r>
      <w:proofErr w:type="spellEnd"/>
      <w:r w:rsidR="00975C58" w:rsidRPr="00F6586A">
        <w:rPr>
          <w:sz w:val="24"/>
          <w:szCs w:val="24"/>
        </w:rPr>
        <w:t xml:space="preserve"> </w:t>
      </w:r>
      <w:r w:rsidR="007C542F">
        <w:rPr>
          <w:sz w:val="24"/>
          <w:szCs w:val="24"/>
        </w:rPr>
        <w:t>are</w:t>
      </w:r>
      <w:r w:rsidR="00975C58" w:rsidRPr="00F6586A">
        <w:rPr>
          <w:sz w:val="24"/>
          <w:szCs w:val="24"/>
        </w:rPr>
        <w:t xml:space="preserve"> written in FORTRAN and the source code is currently private</w:t>
      </w:r>
      <w:r w:rsidR="005157D3">
        <w:rPr>
          <w:sz w:val="24"/>
          <w:szCs w:val="24"/>
        </w:rPr>
        <w:t>ly controlled</w:t>
      </w:r>
      <w:r w:rsidR="00975C58" w:rsidRPr="00F6586A">
        <w:rPr>
          <w:sz w:val="24"/>
          <w:szCs w:val="24"/>
        </w:rPr>
        <w:t xml:space="preserve">. While FORTRAN was a cutting-edge language at its time, it has aged and does not provide many features standard in modern languages. Most importantly, it is </w:t>
      </w:r>
      <w:r w:rsidR="00975C58" w:rsidRPr="00F6586A">
        <w:rPr>
          <w:sz w:val="24"/>
          <w:szCs w:val="24"/>
        </w:rPr>
        <w:lastRenderedPageBreak/>
        <w:t xml:space="preserve">challenging to create a user interface in FORTRAN which is essential in modern applications. Because the software is closed source, any modification </w:t>
      </w:r>
      <w:r w:rsidR="00F76B85">
        <w:rPr>
          <w:sz w:val="24"/>
          <w:szCs w:val="24"/>
        </w:rPr>
        <w:t>to either program</w:t>
      </w:r>
      <w:r w:rsidR="00975C58" w:rsidRPr="00F6586A">
        <w:rPr>
          <w:sz w:val="24"/>
          <w:szCs w:val="24"/>
        </w:rPr>
        <w:t xml:space="preserve"> is impossible. This means there is no way to see how any of the analysis are done </w:t>
      </w:r>
      <w:r w:rsidR="007C542F">
        <w:rPr>
          <w:sz w:val="24"/>
          <w:szCs w:val="24"/>
        </w:rPr>
        <w:t>other than</w:t>
      </w:r>
      <w:r w:rsidR="00975C58" w:rsidRPr="00F6586A">
        <w:rPr>
          <w:sz w:val="24"/>
          <w:szCs w:val="24"/>
        </w:rPr>
        <w:t xml:space="preserve"> the documentation given by Dr. Sanderson. While this documentation does give some insight on how the numbers are computed, it can be difficult to reverse engineer many of the numbers. </w:t>
      </w:r>
    </w:p>
    <w:p w:rsidR="0091380A" w:rsidRPr="00F6586A" w:rsidRDefault="00151B0E" w:rsidP="00975C58">
      <w:pPr>
        <w:pStyle w:val="NoSpacing"/>
        <w:spacing w:line="360" w:lineRule="auto"/>
        <w:ind w:firstLine="720"/>
        <w:rPr>
          <w:sz w:val="24"/>
          <w:szCs w:val="24"/>
        </w:rPr>
      </w:pPr>
      <w:r w:rsidRPr="00F6586A">
        <w:rPr>
          <w:sz w:val="24"/>
          <w:szCs w:val="24"/>
        </w:rPr>
        <w:t xml:space="preserve">(2) As previously stated, images taken on camera traps must be </w:t>
      </w:r>
      <w:r w:rsidRPr="00F6586A">
        <w:rPr>
          <w:i/>
          <w:sz w:val="24"/>
          <w:szCs w:val="24"/>
        </w:rPr>
        <w:t>tagged</w:t>
      </w:r>
      <w:r w:rsidRPr="00F6586A">
        <w:rPr>
          <w:sz w:val="24"/>
          <w:szCs w:val="24"/>
        </w:rPr>
        <w:t xml:space="preserve"> with location</w:t>
      </w:r>
      <w:r w:rsidR="007C542F">
        <w:rPr>
          <w:sz w:val="24"/>
          <w:szCs w:val="24"/>
        </w:rPr>
        <w:t xml:space="preserve"> and </w:t>
      </w:r>
      <w:r w:rsidRPr="00F6586A">
        <w:rPr>
          <w:sz w:val="24"/>
          <w:szCs w:val="24"/>
        </w:rPr>
        <w:t>species. Location</w:t>
      </w:r>
      <w:r w:rsidR="00322DB5" w:rsidRPr="00F6586A">
        <w:rPr>
          <w:sz w:val="24"/>
          <w:szCs w:val="24"/>
        </w:rPr>
        <w:t>s are</w:t>
      </w:r>
      <w:r w:rsidRPr="00F6586A">
        <w:rPr>
          <w:sz w:val="24"/>
          <w:szCs w:val="24"/>
        </w:rPr>
        <w:t xml:space="preserve"> comprise</w:t>
      </w:r>
      <w:r w:rsidR="00322DB5" w:rsidRPr="00F6586A">
        <w:rPr>
          <w:sz w:val="24"/>
          <w:szCs w:val="24"/>
        </w:rPr>
        <w:t>d of</w:t>
      </w:r>
      <w:r w:rsidRPr="00F6586A">
        <w:rPr>
          <w:sz w:val="24"/>
          <w:szCs w:val="24"/>
        </w:rPr>
        <w:t xml:space="preserve"> a name and UTM coordinates. Species </w:t>
      </w:r>
      <w:r w:rsidR="00322DB5" w:rsidRPr="00F6586A">
        <w:rPr>
          <w:sz w:val="24"/>
          <w:szCs w:val="24"/>
        </w:rPr>
        <w:t>are</w:t>
      </w:r>
      <w:r w:rsidRPr="00F6586A">
        <w:rPr>
          <w:sz w:val="24"/>
          <w:szCs w:val="24"/>
        </w:rPr>
        <w:t xml:space="preserve"> given by a name, and finally count specifies the number of the species in the image.</w:t>
      </w:r>
      <w:r w:rsidR="00315C96" w:rsidRPr="00F6586A">
        <w:rPr>
          <w:sz w:val="24"/>
          <w:szCs w:val="24"/>
        </w:rPr>
        <w:t xml:space="preserve"> The image date and time taken must also be extracted from the image metadata.</w:t>
      </w:r>
      <w:r w:rsidRPr="00F6586A">
        <w:rPr>
          <w:sz w:val="24"/>
          <w:szCs w:val="24"/>
        </w:rPr>
        <w:t xml:space="preserve"> </w:t>
      </w:r>
      <w:proofErr w:type="spellStart"/>
      <w:r w:rsidR="00F76B85">
        <w:rPr>
          <w:i/>
          <w:sz w:val="24"/>
          <w:szCs w:val="24"/>
        </w:rPr>
        <w:t>DataOrganize</w:t>
      </w:r>
      <w:proofErr w:type="spellEnd"/>
      <w:r w:rsidR="00315C96" w:rsidRPr="00F6586A">
        <w:rPr>
          <w:sz w:val="24"/>
          <w:szCs w:val="24"/>
        </w:rPr>
        <w:t xml:space="preserve"> performs this </w:t>
      </w:r>
      <w:r w:rsidR="00315C96" w:rsidRPr="00F6586A">
        <w:rPr>
          <w:i/>
          <w:sz w:val="24"/>
          <w:szCs w:val="24"/>
        </w:rPr>
        <w:t>tagging</w:t>
      </w:r>
      <w:r w:rsidR="00315C96" w:rsidRPr="00F6586A">
        <w:rPr>
          <w:sz w:val="24"/>
          <w:szCs w:val="24"/>
        </w:rPr>
        <w:t xml:space="preserve"> process </w:t>
      </w:r>
      <w:r w:rsidR="00860FB0" w:rsidRPr="00F6586A">
        <w:rPr>
          <w:sz w:val="24"/>
          <w:szCs w:val="24"/>
        </w:rPr>
        <w:t>by parsing</w:t>
      </w:r>
      <w:r w:rsidR="00315C96" w:rsidRPr="00F6586A">
        <w:rPr>
          <w:sz w:val="24"/>
          <w:szCs w:val="24"/>
        </w:rPr>
        <w:t xml:space="preserve"> a directory structure as well </w:t>
      </w:r>
      <w:r w:rsidR="00860FB0" w:rsidRPr="00F6586A">
        <w:rPr>
          <w:sz w:val="24"/>
          <w:szCs w:val="24"/>
        </w:rPr>
        <w:t>requiring</w:t>
      </w:r>
      <w:r w:rsidR="00315C96" w:rsidRPr="00F6586A">
        <w:rPr>
          <w:sz w:val="24"/>
          <w:szCs w:val="24"/>
        </w:rPr>
        <w:t xml:space="preserve"> an external tool to extract image </w:t>
      </w:r>
      <w:r w:rsidR="00860FB0" w:rsidRPr="00F6586A">
        <w:rPr>
          <w:sz w:val="24"/>
          <w:szCs w:val="24"/>
        </w:rPr>
        <w:t>date and time taken</w:t>
      </w:r>
      <w:r w:rsidR="00315C96" w:rsidRPr="00F6586A">
        <w:rPr>
          <w:sz w:val="24"/>
          <w:szCs w:val="24"/>
        </w:rPr>
        <w:t xml:space="preserve">. </w:t>
      </w:r>
      <w:r w:rsidR="00860FB0" w:rsidRPr="00F6586A">
        <w:rPr>
          <w:sz w:val="24"/>
          <w:szCs w:val="24"/>
        </w:rPr>
        <w:t xml:space="preserve">The </w:t>
      </w:r>
      <w:r w:rsidR="00860FB0" w:rsidRPr="00F6586A">
        <w:rPr>
          <w:i/>
          <w:sz w:val="24"/>
          <w:szCs w:val="24"/>
        </w:rPr>
        <w:t>tagging</w:t>
      </w:r>
      <w:r w:rsidR="00860FB0" w:rsidRPr="00F6586A">
        <w:rPr>
          <w:sz w:val="24"/>
          <w:szCs w:val="24"/>
        </w:rPr>
        <w:t xml:space="preserve"> process begins by renaming all images</w:t>
      </w:r>
      <w:r w:rsidR="00315C96" w:rsidRPr="00F6586A">
        <w:rPr>
          <w:sz w:val="24"/>
          <w:szCs w:val="24"/>
        </w:rPr>
        <w:t xml:space="preserve"> in the following format: </w:t>
      </w:r>
      <w:r w:rsidR="00E8768A" w:rsidRPr="00F6586A">
        <w:rPr>
          <w:sz w:val="24"/>
          <w:szCs w:val="24"/>
        </w:rPr>
        <w:t>“</w:t>
      </w:r>
      <w:r w:rsidR="00315C96" w:rsidRPr="00F6586A">
        <w:rPr>
          <w:sz w:val="24"/>
          <w:szCs w:val="24"/>
        </w:rPr>
        <w:t>Year Month Day Hour Minute Second.jpg</w:t>
      </w:r>
      <w:r w:rsidR="00D85F29" w:rsidRPr="00F6586A">
        <w:rPr>
          <w:sz w:val="24"/>
          <w:szCs w:val="24"/>
        </w:rPr>
        <w:t>”</w:t>
      </w:r>
      <w:r w:rsidR="0091380A" w:rsidRPr="00F6586A">
        <w:rPr>
          <w:sz w:val="24"/>
          <w:szCs w:val="24"/>
        </w:rPr>
        <w:t xml:space="preserve"> by a third-party program named “</w:t>
      </w:r>
      <w:proofErr w:type="spellStart"/>
      <w:r w:rsidR="0091380A" w:rsidRPr="00F6586A">
        <w:rPr>
          <w:sz w:val="24"/>
          <w:szCs w:val="24"/>
        </w:rPr>
        <w:t>Renamer</w:t>
      </w:r>
      <w:proofErr w:type="spellEnd"/>
      <w:r w:rsidR="0091380A" w:rsidRPr="00F6586A">
        <w:rPr>
          <w:sz w:val="24"/>
          <w:szCs w:val="24"/>
        </w:rPr>
        <w:t>”.</w:t>
      </w:r>
      <w:r w:rsidR="00E33C57" w:rsidRPr="00F6586A">
        <w:rPr>
          <w:sz w:val="24"/>
          <w:szCs w:val="24"/>
        </w:rPr>
        <w:t xml:space="preserve"> This software simply reads the image file metadata and renames the file accordingly.</w:t>
      </w:r>
      <w:r w:rsidR="0091380A" w:rsidRPr="00F6586A">
        <w:rPr>
          <w:sz w:val="24"/>
          <w:szCs w:val="24"/>
        </w:rPr>
        <w:t xml:space="preserve"> All credit for this program is found below:</w:t>
      </w:r>
    </w:p>
    <w:p w:rsidR="0091380A" w:rsidRPr="00F6586A" w:rsidRDefault="0091380A" w:rsidP="0091380A">
      <w:pPr>
        <w:pStyle w:val="NoSpacing"/>
        <w:spacing w:line="360" w:lineRule="auto"/>
        <w:ind w:firstLine="720"/>
        <w:jc w:val="center"/>
        <w:rPr>
          <w:sz w:val="24"/>
          <w:szCs w:val="24"/>
        </w:rPr>
      </w:pPr>
      <w:r w:rsidRPr="00F6586A">
        <w:rPr>
          <w:sz w:val="24"/>
          <w:szCs w:val="24"/>
        </w:rPr>
        <w:t>https://www.den4b.com/products/renamer</w:t>
      </w:r>
    </w:p>
    <w:p w:rsidR="0009592A" w:rsidRPr="00F6586A" w:rsidRDefault="0091380A" w:rsidP="0091380A">
      <w:pPr>
        <w:pStyle w:val="NoSpacing"/>
        <w:spacing w:line="360" w:lineRule="auto"/>
        <w:rPr>
          <w:sz w:val="24"/>
          <w:szCs w:val="24"/>
        </w:rPr>
      </w:pPr>
      <w:r w:rsidRPr="00F6586A">
        <w:rPr>
          <w:sz w:val="24"/>
          <w:szCs w:val="24"/>
        </w:rPr>
        <w:t>Renamed i</w:t>
      </w:r>
      <w:r w:rsidR="00E8768A" w:rsidRPr="00F6586A">
        <w:rPr>
          <w:sz w:val="24"/>
          <w:szCs w:val="24"/>
        </w:rPr>
        <w:t xml:space="preserve">mages are then copied into a directory structure pictured below (taken from Dr. Sanderson’s </w:t>
      </w:r>
      <w:proofErr w:type="spellStart"/>
      <w:r w:rsidR="00E8768A" w:rsidRPr="00F6586A">
        <w:rPr>
          <w:sz w:val="24"/>
          <w:szCs w:val="24"/>
        </w:rPr>
        <w:t>HowTo</w:t>
      </w:r>
      <w:proofErr w:type="spellEnd"/>
      <w:r w:rsidR="00E8768A" w:rsidRPr="00F6586A">
        <w:rPr>
          <w:sz w:val="24"/>
          <w:szCs w:val="24"/>
        </w:rPr>
        <w:t xml:space="preserve"> slides):</w:t>
      </w:r>
    </w:p>
    <w:p w:rsidR="00E8768A" w:rsidRPr="00F6586A" w:rsidRDefault="00E8768A" w:rsidP="00E8768A">
      <w:pPr>
        <w:pStyle w:val="NoSpacing"/>
        <w:spacing w:line="360" w:lineRule="auto"/>
        <w:ind w:firstLine="720"/>
        <w:jc w:val="center"/>
        <w:rPr>
          <w:sz w:val="24"/>
          <w:szCs w:val="24"/>
        </w:rPr>
      </w:pPr>
      <w:r w:rsidRPr="00F6586A">
        <w:rPr>
          <w:noProof/>
          <w:sz w:val="24"/>
          <w:szCs w:val="24"/>
        </w:rPr>
        <w:drawing>
          <wp:inline distT="0" distB="0" distL="0" distR="0">
            <wp:extent cx="3619500" cy="2705199"/>
            <wp:effectExtent l="0" t="0" r="0" b="0"/>
            <wp:docPr id="2" name="Picture 2" descr="https://sanimal.net/wp-content/uploads/2017/07/Screen-Shot-2017-07-24-at-5.43.29-PM-768x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animal.net/wp-content/uploads/2017/07/Screen-Shot-2017-07-24-at-5.43.29-PM-768x574.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25941" cy="2710013"/>
                    </a:xfrm>
                    <a:prstGeom prst="rect">
                      <a:avLst/>
                    </a:prstGeom>
                    <a:noFill/>
                    <a:ln>
                      <a:noFill/>
                    </a:ln>
                  </pic:spPr>
                </pic:pic>
              </a:graphicData>
            </a:graphic>
          </wp:inline>
        </w:drawing>
      </w:r>
    </w:p>
    <w:p w:rsidR="00E8768A" w:rsidRPr="00F6586A" w:rsidRDefault="006E52EE" w:rsidP="00E8768A">
      <w:pPr>
        <w:pStyle w:val="NoSpacing"/>
        <w:spacing w:line="360" w:lineRule="auto"/>
        <w:rPr>
          <w:sz w:val="24"/>
          <w:szCs w:val="24"/>
        </w:rPr>
      </w:pPr>
      <w:r w:rsidRPr="00F6586A">
        <w:rPr>
          <w:sz w:val="24"/>
          <w:szCs w:val="24"/>
        </w:rPr>
        <w:t xml:space="preserve">This directory structure is then parsed by </w:t>
      </w:r>
      <w:proofErr w:type="spellStart"/>
      <w:r w:rsidR="00F76B85">
        <w:rPr>
          <w:i/>
          <w:sz w:val="24"/>
          <w:szCs w:val="24"/>
        </w:rPr>
        <w:t>DataOrganize</w:t>
      </w:r>
      <w:proofErr w:type="spellEnd"/>
      <w:r w:rsidRPr="00F6586A">
        <w:rPr>
          <w:sz w:val="24"/>
          <w:szCs w:val="24"/>
        </w:rPr>
        <w:t xml:space="preserve">. Location UTM coordinates are read in from a separate file </w:t>
      </w:r>
      <w:r w:rsidR="006D1C77" w:rsidRPr="00F6586A">
        <w:rPr>
          <w:sz w:val="24"/>
          <w:szCs w:val="24"/>
        </w:rPr>
        <w:t xml:space="preserve">which is provided as a </w:t>
      </w:r>
      <w:r w:rsidR="00860FB0" w:rsidRPr="00F6586A">
        <w:rPr>
          <w:sz w:val="24"/>
          <w:szCs w:val="24"/>
        </w:rPr>
        <w:t>standard-in</w:t>
      </w:r>
      <w:r w:rsidR="006D1C77" w:rsidRPr="00F6586A">
        <w:rPr>
          <w:sz w:val="24"/>
          <w:szCs w:val="24"/>
        </w:rPr>
        <w:t xml:space="preserve"> argument. </w:t>
      </w:r>
      <w:r w:rsidR="00292C1F" w:rsidRPr="00F6586A">
        <w:rPr>
          <w:sz w:val="24"/>
          <w:szCs w:val="24"/>
        </w:rPr>
        <w:t xml:space="preserve">These coordinates must be in </w:t>
      </w:r>
      <w:r w:rsidR="00292C1F" w:rsidRPr="00F6586A">
        <w:rPr>
          <w:sz w:val="24"/>
          <w:szCs w:val="24"/>
        </w:rPr>
        <w:lastRenderedPageBreak/>
        <w:t>a very specific format to be parse</w:t>
      </w:r>
      <w:r w:rsidR="007A2EDA" w:rsidRPr="00F6586A">
        <w:rPr>
          <w:sz w:val="24"/>
          <w:szCs w:val="24"/>
        </w:rPr>
        <w:t>d</w:t>
      </w:r>
      <w:r w:rsidR="00292C1F" w:rsidRPr="00F6586A">
        <w:rPr>
          <w:sz w:val="24"/>
          <w:szCs w:val="24"/>
        </w:rPr>
        <w:t xml:space="preserve"> correctly, otherwise the FORTRAN software will crash. </w:t>
      </w:r>
      <w:r w:rsidR="006D1C77" w:rsidRPr="00F6586A">
        <w:rPr>
          <w:sz w:val="24"/>
          <w:szCs w:val="24"/>
        </w:rPr>
        <w:t xml:space="preserve">After a few seconds of execution, </w:t>
      </w:r>
      <w:proofErr w:type="spellStart"/>
      <w:r w:rsidR="006D1C77" w:rsidRPr="00F6586A">
        <w:rPr>
          <w:i/>
          <w:sz w:val="24"/>
          <w:szCs w:val="24"/>
        </w:rPr>
        <w:t>DataAnalyze</w:t>
      </w:r>
      <w:proofErr w:type="spellEnd"/>
      <w:r w:rsidR="006D1C77" w:rsidRPr="00F6586A">
        <w:rPr>
          <w:sz w:val="24"/>
          <w:szCs w:val="24"/>
        </w:rPr>
        <w:t xml:space="preserve"> creates a few output text files, of which </w:t>
      </w:r>
      <w:r w:rsidR="006D1C77" w:rsidRPr="00F6586A">
        <w:rPr>
          <w:i/>
          <w:sz w:val="24"/>
          <w:szCs w:val="24"/>
        </w:rPr>
        <w:t>output.txt</w:t>
      </w:r>
      <w:r w:rsidR="006D1C77" w:rsidRPr="00F6586A">
        <w:rPr>
          <w:sz w:val="24"/>
          <w:szCs w:val="24"/>
        </w:rPr>
        <w:t xml:space="preserve"> contains most of the analysis. </w:t>
      </w:r>
      <w:r w:rsidR="006563B2" w:rsidRPr="00F6586A">
        <w:rPr>
          <w:sz w:val="24"/>
          <w:szCs w:val="24"/>
        </w:rPr>
        <w:t xml:space="preserve">This entire process of renaming the images and then copying them into a multi-layer directory structure is incredibly tedious and lacks scalability. Images that contain multiple species are duplicated </w:t>
      </w:r>
      <w:r w:rsidR="00DC0CD7" w:rsidRPr="00F6586A">
        <w:rPr>
          <w:sz w:val="24"/>
          <w:szCs w:val="24"/>
        </w:rPr>
        <w:t xml:space="preserve">in the directory structure </w:t>
      </w:r>
      <w:r w:rsidR="006563B2" w:rsidRPr="00F6586A">
        <w:rPr>
          <w:sz w:val="24"/>
          <w:szCs w:val="24"/>
        </w:rPr>
        <w:t xml:space="preserve">leading to data redundancy. </w:t>
      </w:r>
    </w:p>
    <w:p w:rsidR="006563B2" w:rsidRPr="00F6586A" w:rsidRDefault="006563B2" w:rsidP="00E8768A">
      <w:pPr>
        <w:pStyle w:val="NoSpacing"/>
        <w:spacing w:line="360" w:lineRule="auto"/>
        <w:rPr>
          <w:sz w:val="24"/>
          <w:szCs w:val="24"/>
        </w:rPr>
      </w:pPr>
      <w:r w:rsidRPr="00F6586A">
        <w:rPr>
          <w:sz w:val="24"/>
          <w:szCs w:val="24"/>
        </w:rPr>
        <w:tab/>
        <w:t>(3)</w:t>
      </w:r>
      <w:r w:rsidR="0075063A" w:rsidRPr="00F6586A">
        <w:rPr>
          <w:sz w:val="24"/>
          <w:szCs w:val="24"/>
        </w:rPr>
        <w:t xml:space="preserve"> </w:t>
      </w:r>
      <w:proofErr w:type="spellStart"/>
      <w:r w:rsidR="0075063A" w:rsidRPr="00F6586A">
        <w:rPr>
          <w:i/>
          <w:sz w:val="24"/>
          <w:szCs w:val="24"/>
        </w:rPr>
        <w:t>DataAnalyze</w:t>
      </w:r>
      <w:proofErr w:type="spellEnd"/>
      <w:r w:rsidR="00F76B85">
        <w:rPr>
          <w:i/>
          <w:sz w:val="24"/>
          <w:szCs w:val="24"/>
        </w:rPr>
        <w:t xml:space="preserve"> </w:t>
      </w:r>
      <w:r w:rsidR="00F76B85">
        <w:rPr>
          <w:sz w:val="24"/>
          <w:szCs w:val="24"/>
        </w:rPr>
        <w:t xml:space="preserve">and </w:t>
      </w:r>
      <w:proofErr w:type="spellStart"/>
      <w:r w:rsidR="00F76B85">
        <w:rPr>
          <w:i/>
          <w:sz w:val="24"/>
          <w:szCs w:val="24"/>
        </w:rPr>
        <w:t>DataOrganize</w:t>
      </w:r>
      <w:proofErr w:type="spellEnd"/>
      <w:r w:rsidR="0075063A" w:rsidRPr="00F6586A">
        <w:rPr>
          <w:sz w:val="24"/>
          <w:szCs w:val="24"/>
        </w:rPr>
        <w:t xml:space="preserve"> </w:t>
      </w:r>
      <w:r w:rsidR="00F76B85">
        <w:rPr>
          <w:sz w:val="24"/>
          <w:szCs w:val="24"/>
        </w:rPr>
        <w:t>are</w:t>
      </w:r>
      <w:r w:rsidR="0075063A" w:rsidRPr="00F6586A">
        <w:rPr>
          <w:sz w:val="24"/>
          <w:szCs w:val="24"/>
        </w:rPr>
        <w:t xml:space="preserve"> Windows executable</w:t>
      </w:r>
      <w:r w:rsidR="00F76B85">
        <w:rPr>
          <w:sz w:val="24"/>
          <w:szCs w:val="24"/>
        </w:rPr>
        <w:t>s</w:t>
      </w:r>
      <w:r w:rsidR="0075063A" w:rsidRPr="00F6586A">
        <w:rPr>
          <w:sz w:val="24"/>
          <w:szCs w:val="24"/>
        </w:rPr>
        <w:t xml:space="preserve"> which </w:t>
      </w:r>
      <w:r w:rsidR="007C542F">
        <w:rPr>
          <w:sz w:val="24"/>
          <w:szCs w:val="24"/>
        </w:rPr>
        <w:t>are</w:t>
      </w:r>
      <w:r w:rsidR="0075063A" w:rsidRPr="00F6586A">
        <w:rPr>
          <w:sz w:val="24"/>
          <w:szCs w:val="24"/>
        </w:rPr>
        <w:t xml:space="preserve"> run from the command line. This immediately poses a problem to anyone using a Mac or Unix based system, because they simply cannot use the software. Users must open a terminal and answer questions asked by the software such as, “Enter folder name containing all camera trap l</w:t>
      </w:r>
      <w:r w:rsidR="00292C1F" w:rsidRPr="00F6586A">
        <w:rPr>
          <w:sz w:val="24"/>
          <w:szCs w:val="24"/>
        </w:rPr>
        <w:t>o</w:t>
      </w:r>
      <w:r w:rsidR="0075063A" w:rsidRPr="00F6586A">
        <w:rPr>
          <w:sz w:val="24"/>
          <w:szCs w:val="24"/>
        </w:rPr>
        <w:t xml:space="preserve">cations, then ENTER”. There are many challenges when using command line applications especially to users who lack technical knowledge, and many of the users using </w:t>
      </w:r>
      <w:r w:rsidR="00F76B85" w:rsidRPr="00F76B85">
        <w:rPr>
          <w:sz w:val="24"/>
          <w:szCs w:val="24"/>
        </w:rPr>
        <w:t>Dr. Sanderson’s software</w:t>
      </w:r>
      <w:r w:rsidR="00F76B85">
        <w:rPr>
          <w:i/>
          <w:sz w:val="24"/>
          <w:szCs w:val="24"/>
        </w:rPr>
        <w:t xml:space="preserve"> </w:t>
      </w:r>
      <w:r w:rsidR="0075063A" w:rsidRPr="00F6586A">
        <w:rPr>
          <w:sz w:val="24"/>
          <w:szCs w:val="24"/>
        </w:rPr>
        <w:t xml:space="preserve">have never used a command line-based program. These challenges include understanding relative vs absolute file paths, </w:t>
      </w:r>
      <w:r w:rsidR="00BB3BFE">
        <w:rPr>
          <w:sz w:val="24"/>
          <w:szCs w:val="24"/>
        </w:rPr>
        <w:t>realizing the importance of</w:t>
      </w:r>
      <w:r w:rsidR="0075063A" w:rsidRPr="00F6586A">
        <w:rPr>
          <w:sz w:val="24"/>
          <w:szCs w:val="24"/>
        </w:rPr>
        <w:t xml:space="preserve"> capitalization, and being able to interpret error messages. </w:t>
      </w:r>
      <w:proofErr w:type="spellStart"/>
      <w:r w:rsidR="0075063A" w:rsidRPr="00F6586A">
        <w:rPr>
          <w:i/>
          <w:sz w:val="24"/>
          <w:szCs w:val="24"/>
        </w:rPr>
        <w:t>DataAnalyze</w:t>
      </w:r>
      <w:proofErr w:type="spellEnd"/>
      <w:r w:rsidR="00F76B85">
        <w:rPr>
          <w:i/>
          <w:sz w:val="24"/>
          <w:szCs w:val="24"/>
        </w:rPr>
        <w:t xml:space="preserve"> </w:t>
      </w:r>
      <w:r w:rsidR="00F76B85">
        <w:rPr>
          <w:sz w:val="24"/>
          <w:szCs w:val="24"/>
        </w:rPr>
        <w:t xml:space="preserve">and </w:t>
      </w:r>
      <w:proofErr w:type="spellStart"/>
      <w:r w:rsidR="00F76B85">
        <w:rPr>
          <w:i/>
          <w:sz w:val="24"/>
          <w:szCs w:val="24"/>
        </w:rPr>
        <w:t>DataOrganize</w:t>
      </w:r>
      <w:proofErr w:type="spellEnd"/>
      <w:r w:rsidR="0075063A" w:rsidRPr="00F6586A">
        <w:rPr>
          <w:sz w:val="24"/>
          <w:szCs w:val="24"/>
        </w:rPr>
        <w:t xml:space="preserve"> do not provide any detection for user error and can often crash </w:t>
      </w:r>
      <w:r w:rsidR="00121DE7" w:rsidRPr="00F6586A">
        <w:rPr>
          <w:sz w:val="24"/>
          <w:szCs w:val="24"/>
        </w:rPr>
        <w:t xml:space="preserve">as a result </w:t>
      </w:r>
      <w:r w:rsidR="0075063A" w:rsidRPr="00F6586A">
        <w:rPr>
          <w:sz w:val="24"/>
          <w:szCs w:val="24"/>
        </w:rPr>
        <w:t xml:space="preserve">with a </w:t>
      </w:r>
      <w:r w:rsidR="0041391D">
        <w:rPr>
          <w:sz w:val="24"/>
          <w:szCs w:val="24"/>
        </w:rPr>
        <w:t>simple “Fortran Stop”</w:t>
      </w:r>
      <w:r w:rsidR="0075063A" w:rsidRPr="00F6586A">
        <w:rPr>
          <w:sz w:val="24"/>
          <w:szCs w:val="24"/>
        </w:rPr>
        <w:t>. All these specifics mean the average user cannot easily learn how to use the</w:t>
      </w:r>
      <w:r w:rsidR="00F76B85">
        <w:rPr>
          <w:sz w:val="24"/>
          <w:szCs w:val="24"/>
        </w:rPr>
        <w:t>se</w:t>
      </w:r>
      <w:r w:rsidR="0075063A" w:rsidRPr="00F6586A">
        <w:rPr>
          <w:sz w:val="24"/>
          <w:szCs w:val="24"/>
        </w:rPr>
        <w:t xml:space="preserve"> </w:t>
      </w:r>
      <w:r w:rsidR="00F76B85">
        <w:rPr>
          <w:sz w:val="24"/>
          <w:szCs w:val="24"/>
        </w:rPr>
        <w:t>programs</w:t>
      </w:r>
      <w:r w:rsidR="0075063A" w:rsidRPr="00F6586A">
        <w:rPr>
          <w:sz w:val="24"/>
          <w:szCs w:val="24"/>
        </w:rPr>
        <w:t xml:space="preserve"> and needs to be taught by someone who has used the software. </w:t>
      </w:r>
    </w:p>
    <w:p w:rsidR="00FC4663" w:rsidRPr="00F6586A" w:rsidRDefault="0075063A" w:rsidP="00E8768A">
      <w:pPr>
        <w:pStyle w:val="NoSpacing"/>
        <w:spacing w:line="360" w:lineRule="auto"/>
        <w:rPr>
          <w:sz w:val="24"/>
          <w:szCs w:val="24"/>
        </w:rPr>
      </w:pPr>
      <w:r w:rsidRPr="00F6586A">
        <w:rPr>
          <w:sz w:val="24"/>
          <w:szCs w:val="24"/>
        </w:rPr>
        <w:tab/>
        <w:t xml:space="preserve">(4) The output created by </w:t>
      </w:r>
      <w:proofErr w:type="spellStart"/>
      <w:r w:rsidRPr="00F6586A">
        <w:rPr>
          <w:i/>
          <w:sz w:val="24"/>
          <w:szCs w:val="24"/>
        </w:rPr>
        <w:t>DataAnalyze</w:t>
      </w:r>
      <w:proofErr w:type="spellEnd"/>
      <w:r w:rsidRPr="00F6586A">
        <w:rPr>
          <w:sz w:val="24"/>
          <w:szCs w:val="24"/>
        </w:rPr>
        <w:t xml:space="preserve"> is simple ASCII. This output is incredibly difficult to parse, both by humans and computers. Many researchers want to do further analysis on the output created by </w:t>
      </w:r>
      <w:proofErr w:type="spellStart"/>
      <w:r w:rsidRPr="00F6586A">
        <w:rPr>
          <w:i/>
          <w:sz w:val="24"/>
          <w:szCs w:val="24"/>
        </w:rPr>
        <w:t>DataAnalyze</w:t>
      </w:r>
      <w:proofErr w:type="spellEnd"/>
      <w:r w:rsidRPr="00F6586A">
        <w:rPr>
          <w:sz w:val="24"/>
          <w:szCs w:val="24"/>
        </w:rPr>
        <w:t xml:space="preserve">, but due to the irregular nature of the text </w:t>
      </w:r>
      <w:r w:rsidR="00C5079F" w:rsidRPr="00F6586A">
        <w:rPr>
          <w:sz w:val="24"/>
          <w:szCs w:val="24"/>
        </w:rPr>
        <w:t>writing a script to read all the values</w:t>
      </w:r>
      <w:r w:rsidRPr="00F6586A">
        <w:rPr>
          <w:sz w:val="24"/>
          <w:szCs w:val="24"/>
        </w:rPr>
        <w:t xml:space="preserve"> can be very </w:t>
      </w:r>
      <w:r w:rsidR="00FC4663" w:rsidRPr="00F6586A">
        <w:rPr>
          <w:sz w:val="24"/>
          <w:szCs w:val="24"/>
        </w:rPr>
        <w:t>time consuming</w:t>
      </w:r>
      <w:r w:rsidRPr="00F6586A">
        <w:rPr>
          <w:sz w:val="24"/>
          <w:szCs w:val="24"/>
        </w:rPr>
        <w:t xml:space="preserve">. </w:t>
      </w:r>
      <w:r w:rsidR="00360429" w:rsidRPr="00F6586A">
        <w:rPr>
          <w:sz w:val="24"/>
          <w:szCs w:val="24"/>
        </w:rPr>
        <w:t>Output l</w:t>
      </w:r>
      <w:r w:rsidRPr="00F6586A">
        <w:rPr>
          <w:sz w:val="24"/>
          <w:szCs w:val="24"/>
        </w:rPr>
        <w:t xml:space="preserve">ines are printed with many arbitrary restrictions, such as location and species </w:t>
      </w:r>
      <w:r w:rsidR="00C5079F" w:rsidRPr="00F6586A">
        <w:rPr>
          <w:sz w:val="24"/>
          <w:szCs w:val="24"/>
        </w:rPr>
        <w:t xml:space="preserve">names are </w:t>
      </w:r>
      <w:r w:rsidR="00360429" w:rsidRPr="00F6586A">
        <w:rPr>
          <w:sz w:val="24"/>
          <w:szCs w:val="24"/>
        </w:rPr>
        <w:t xml:space="preserve">capped </w:t>
      </w:r>
      <w:r w:rsidR="00987EB9" w:rsidRPr="00F6586A">
        <w:rPr>
          <w:sz w:val="24"/>
          <w:szCs w:val="24"/>
        </w:rPr>
        <w:t xml:space="preserve">around </w:t>
      </w:r>
      <w:r w:rsidR="0087236F" w:rsidRPr="00F6586A">
        <w:rPr>
          <w:sz w:val="24"/>
          <w:szCs w:val="24"/>
        </w:rPr>
        <w:t>26</w:t>
      </w:r>
      <w:r w:rsidR="00C5079F" w:rsidRPr="00F6586A">
        <w:rPr>
          <w:sz w:val="24"/>
          <w:szCs w:val="24"/>
        </w:rPr>
        <w:t xml:space="preserve"> characters </w:t>
      </w:r>
      <w:r w:rsidR="00360429" w:rsidRPr="00F6586A">
        <w:rPr>
          <w:sz w:val="24"/>
          <w:szCs w:val="24"/>
        </w:rPr>
        <w:t>and padded with spaces if too short.</w:t>
      </w:r>
      <w:r w:rsidR="00987EB9" w:rsidRPr="00F6586A">
        <w:rPr>
          <w:sz w:val="24"/>
          <w:szCs w:val="24"/>
        </w:rPr>
        <w:t xml:space="preserve"> This string length value varies from chart to chart.</w:t>
      </w:r>
      <w:r w:rsidR="00360429" w:rsidRPr="00F6586A">
        <w:rPr>
          <w:sz w:val="24"/>
          <w:szCs w:val="24"/>
        </w:rPr>
        <w:t xml:space="preserve"> </w:t>
      </w:r>
      <w:r w:rsidR="00763293" w:rsidRPr="00F6586A">
        <w:rPr>
          <w:sz w:val="24"/>
          <w:szCs w:val="24"/>
        </w:rPr>
        <w:t>Some charts are very wide</w:t>
      </w:r>
      <w:r w:rsidR="005D7E50" w:rsidRPr="00F6586A">
        <w:rPr>
          <w:sz w:val="24"/>
          <w:szCs w:val="24"/>
        </w:rPr>
        <w:t xml:space="preserve"> due to</w:t>
      </w:r>
      <w:r w:rsidR="007D2A5B" w:rsidRPr="00F6586A">
        <w:rPr>
          <w:sz w:val="24"/>
          <w:szCs w:val="24"/>
        </w:rPr>
        <w:t xml:space="preserve"> having</w:t>
      </w:r>
      <w:r w:rsidR="005D7E50" w:rsidRPr="00F6586A">
        <w:rPr>
          <w:sz w:val="24"/>
          <w:szCs w:val="24"/>
        </w:rPr>
        <w:t xml:space="preserve"> many columns</w:t>
      </w:r>
      <w:r w:rsidR="00763293" w:rsidRPr="00F6586A">
        <w:rPr>
          <w:sz w:val="24"/>
          <w:szCs w:val="24"/>
        </w:rPr>
        <w:t xml:space="preserve"> and </w:t>
      </w:r>
      <w:proofErr w:type="spellStart"/>
      <w:r w:rsidR="00763293" w:rsidRPr="00F6586A">
        <w:rPr>
          <w:i/>
          <w:sz w:val="24"/>
          <w:szCs w:val="24"/>
        </w:rPr>
        <w:t>DataAnalyze</w:t>
      </w:r>
      <w:proofErr w:type="spellEnd"/>
      <w:r w:rsidR="00763293" w:rsidRPr="00F6586A">
        <w:rPr>
          <w:sz w:val="24"/>
          <w:szCs w:val="24"/>
        </w:rPr>
        <w:t xml:space="preserve"> splits </w:t>
      </w:r>
      <w:r w:rsidR="001A0F28" w:rsidRPr="00F6586A">
        <w:rPr>
          <w:sz w:val="24"/>
          <w:szCs w:val="24"/>
        </w:rPr>
        <w:t>these</w:t>
      </w:r>
      <w:r w:rsidR="00763293" w:rsidRPr="00F6586A">
        <w:rPr>
          <w:sz w:val="24"/>
          <w:szCs w:val="24"/>
        </w:rPr>
        <w:t xml:space="preserve"> charts in two</w:t>
      </w:r>
      <w:r w:rsidR="005157D3">
        <w:rPr>
          <w:sz w:val="24"/>
          <w:szCs w:val="24"/>
        </w:rPr>
        <w:t xml:space="preserve"> parts</w:t>
      </w:r>
      <w:r w:rsidR="00763293" w:rsidRPr="00F6586A">
        <w:rPr>
          <w:sz w:val="24"/>
          <w:szCs w:val="24"/>
        </w:rPr>
        <w:t xml:space="preserve"> with half the data in the first, and</w:t>
      </w:r>
      <w:r w:rsidR="005D7E50" w:rsidRPr="00F6586A">
        <w:rPr>
          <w:sz w:val="24"/>
          <w:szCs w:val="24"/>
        </w:rPr>
        <w:t xml:space="preserve"> </w:t>
      </w:r>
      <w:r w:rsidR="00763293" w:rsidRPr="00F6586A">
        <w:rPr>
          <w:sz w:val="24"/>
          <w:szCs w:val="24"/>
        </w:rPr>
        <w:t>half in the second. After talking with some researchers who use this software, one said “We just copy the ASCII charts straight into Microsoft excel and let excel’s built in parser parse the chart’s values into cells. We then graph the data using excel.” In one</w:t>
      </w:r>
      <w:r w:rsidR="00C4532C" w:rsidRPr="00F6586A">
        <w:rPr>
          <w:sz w:val="24"/>
          <w:szCs w:val="24"/>
        </w:rPr>
        <w:t xml:space="preserve"> small</w:t>
      </w:r>
      <w:r w:rsidR="00763293" w:rsidRPr="00F6586A">
        <w:rPr>
          <w:sz w:val="24"/>
          <w:szCs w:val="24"/>
        </w:rPr>
        <w:t xml:space="preserve"> study, 2,500 images were analyzed which resulted in an </w:t>
      </w:r>
      <w:r w:rsidR="00763293" w:rsidRPr="00F6586A">
        <w:rPr>
          <w:i/>
          <w:sz w:val="24"/>
          <w:szCs w:val="24"/>
        </w:rPr>
        <w:t>output.txt</w:t>
      </w:r>
      <w:r w:rsidR="00763293" w:rsidRPr="00F6586A">
        <w:rPr>
          <w:sz w:val="24"/>
          <w:szCs w:val="24"/>
        </w:rPr>
        <w:t xml:space="preserve"> file 3000 lines long. </w:t>
      </w:r>
      <w:r w:rsidR="000427FA" w:rsidRPr="00F6586A">
        <w:rPr>
          <w:sz w:val="24"/>
          <w:szCs w:val="24"/>
        </w:rPr>
        <w:lastRenderedPageBreak/>
        <w:t xml:space="preserve">Many of the charts featured in the output contained the same </w:t>
      </w:r>
      <w:r w:rsidR="00C4532C" w:rsidRPr="00F6586A">
        <w:rPr>
          <w:sz w:val="24"/>
          <w:szCs w:val="24"/>
        </w:rPr>
        <w:t>data but</w:t>
      </w:r>
      <w:r w:rsidR="000427FA" w:rsidRPr="00F6586A">
        <w:rPr>
          <w:sz w:val="24"/>
          <w:szCs w:val="24"/>
        </w:rPr>
        <w:t xml:space="preserve"> aggregated in </w:t>
      </w:r>
      <w:r w:rsidR="00D1066E" w:rsidRPr="00F6586A">
        <w:rPr>
          <w:sz w:val="24"/>
          <w:szCs w:val="24"/>
        </w:rPr>
        <w:t>many different</w:t>
      </w:r>
      <w:r w:rsidR="000427FA" w:rsidRPr="00F6586A">
        <w:rPr>
          <w:sz w:val="24"/>
          <w:szCs w:val="24"/>
        </w:rPr>
        <w:t xml:space="preserve"> possible permutations.</w:t>
      </w:r>
      <w:r w:rsidR="00C4532C" w:rsidRPr="00F6586A">
        <w:rPr>
          <w:sz w:val="24"/>
          <w:szCs w:val="24"/>
        </w:rPr>
        <w:t xml:space="preserve"> As an example, some charts group images taken by month, and others group images by season. This results in two separate ASCII charts which are scattered somewhere in the 3000 lines of output.</w:t>
      </w:r>
      <w:r w:rsidR="00151164" w:rsidRPr="00F6586A">
        <w:rPr>
          <w:sz w:val="24"/>
          <w:szCs w:val="24"/>
        </w:rPr>
        <w:t xml:space="preserve"> In larger studies, millions of images are often involved which leads to </w:t>
      </w:r>
      <w:r w:rsidR="005157D3">
        <w:rPr>
          <w:sz w:val="24"/>
          <w:szCs w:val="24"/>
        </w:rPr>
        <w:t xml:space="preserve">ASCII </w:t>
      </w:r>
      <w:r w:rsidR="00151164" w:rsidRPr="00F6586A">
        <w:rPr>
          <w:i/>
          <w:sz w:val="24"/>
          <w:szCs w:val="24"/>
        </w:rPr>
        <w:t>output.txt</w:t>
      </w:r>
      <w:r w:rsidR="00151164" w:rsidRPr="00F6586A">
        <w:rPr>
          <w:sz w:val="24"/>
          <w:szCs w:val="24"/>
        </w:rPr>
        <w:t xml:space="preserve"> files that are </w:t>
      </w:r>
      <w:r w:rsidR="005157D3">
        <w:rPr>
          <w:sz w:val="24"/>
          <w:szCs w:val="24"/>
        </w:rPr>
        <w:t>significantly</w:t>
      </w:r>
      <w:r w:rsidR="005157D3" w:rsidRPr="00F6586A">
        <w:rPr>
          <w:sz w:val="24"/>
          <w:szCs w:val="24"/>
        </w:rPr>
        <w:t xml:space="preserve"> </w:t>
      </w:r>
      <w:r w:rsidR="00151164" w:rsidRPr="00F6586A">
        <w:rPr>
          <w:sz w:val="24"/>
          <w:szCs w:val="24"/>
        </w:rPr>
        <w:t>large.</w:t>
      </w:r>
      <w:r w:rsidR="00FC4663" w:rsidRPr="00F6586A">
        <w:rPr>
          <w:sz w:val="24"/>
          <w:szCs w:val="24"/>
        </w:rPr>
        <w:t xml:space="preserve"> The output of </w:t>
      </w:r>
      <w:proofErr w:type="spellStart"/>
      <w:r w:rsidR="00FC4663" w:rsidRPr="00F6586A">
        <w:rPr>
          <w:i/>
          <w:sz w:val="24"/>
          <w:szCs w:val="24"/>
        </w:rPr>
        <w:t>DataAnalyze</w:t>
      </w:r>
      <w:proofErr w:type="spellEnd"/>
      <w:r w:rsidR="00FC4663" w:rsidRPr="00F6586A">
        <w:rPr>
          <w:sz w:val="24"/>
          <w:szCs w:val="24"/>
        </w:rPr>
        <w:t xml:space="preserve"> is static and non-interactive. This makes the analysis software very difficult to use for anyone untrained. The SNRE department has a special class each year that is designed to teach citizen scientists how to understand and parse the </w:t>
      </w:r>
      <w:r w:rsidR="00FC4663" w:rsidRPr="00F6586A">
        <w:rPr>
          <w:i/>
          <w:sz w:val="24"/>
          <w:szCs w:val="24"/>
        </w:rPr>
        <w:t>output.txt</w:t>
      </w:r>
      <w:r w:rsidR="00FC4663" w:rsidRPr="00F6586A">
        <w:rPr>
          <w:sz w:val="24"/>
          <w:szCs w:val="24"/>
        </w:rPr>
        <w:t xml:space="preserve"> file which should </w:t>
      </w:r>
      <w:r w:rsidR="0041391D">
        <w:rPr>
          <w:sz w:val="24"/>
          <w:szCs w:val="24"/>
        </w:rPr>
        <w:t>not</w:t>
      </w:r>
      <w:r w:rsidR="00FC4663" w:rsidRPr="00F6586A">
        <w:rPr>
          <w:sz w:val="24"/>
          <w:szCs w:val="24"/>
        </w:rPr>
        <w:t xml:space="preserve"> be the case with analysis software.</w:t>
      </w:r>
    </w:p>
    <w:p w:rsidR="00F653B2" w:rsidRPr="00F6586A" w:rsidRDefault="00EA5D2E" w:rsidP="00E8768A">
      <w:pPr>
        <w:pStyle w:val="NoSpacing"/>
        <w:spacing w:line="360" w:lineRule="auto"/>
        <w:rPr>
          <w:sz w:val="24"/>
          <w:szCs w:val="24"/>
        </w:rPr>
      </w:pPr>
      <w:r w:rsidRPr="00F6586A">
        <w:rPr>
          <w:sz w:val="24"/>
          <w:szCs w:val="24"/>
        </w:rPr>
        <w:tab/>
        <w:t xml:space="preserve">(5) Researchers rarely work alone. There are several different projects currently </w:t>
      </w:r>
      <w:r w:rsidR="005157D3">
        <w:rPr>
          <w:sz w:val="24"/>
          <w:szCs w:val="24"/>
        </w:rPr>
        <w:t>on-</w:t>
      </w:r>
      <w:r w:rsidRPr="00F6586A">
        <w:rPr>
          <w:sz w:val="24"/>
          <w:szCs w:val="24"/>
        </w:rPr>
        <w:t xml:space="preserve">going in the SNRE department, each with a unique set of researchers, cameras, and species to track. These projects </w:t>
      </w:r>
      <w:r w:rsidR="00061216">
        <w:rPr>
          <w:sz w:val="24"/>
          <w:szCs w:val="24"/>
        </w:rPr>
        <w:t>have a requirement</w:t>
      </w:r>
      <w:r w:rsidR="00061216" w:rsidRPr="00F6586A">
        <w:rPr>
          <w:sz w:val="24"/>
          <w:szCs w:val="24"/>
        </w:rPr>
        <w:t xml:space="preserve"> </w:t>
      </w:r>
      <w:r w:rsidR="00A97BA8" w:rsidRPr="00F6586A">
        <w:rPr>
          <w:sz w:val="24"/>
          <w:szCs w:val="24"/>
        </w:rPr>
        <w:t xml:space="preserve">to </w:t>
      </w:r>
      <w:r w:rsidRPr="00F6586A">
        <w:rPr>
          <w:sz w:val="24"/>
          <w:szCs w:val="24"/>
        </w:rPr>
        <w:t>store all their images in a single</w:t>
      </w:r>
      <w:r w:rsidR="00A97BA8" w:rsidRPr="00F6586A">
        <w:rPr>
          <w:sz w:val="24"/>
          <w:szCs w:val="24"/>
        </w:rPr>
        <w:t xml:space="preserve"> location where analysis can be done over data from all researchers. Because </w:t>
      </w:r>
      <w:r w:rsidR="00F76B85">
        <w:rPr>
          <w:sz w:val="24"/>
          <w:szCs w:val="24"/>
        </w:rPr>
        <w:t xml:space="preserve">Dr. Sanderson’s software </w:t>
      </w:r>
      <w:r w:rsidR="00A97BA8" w:rsidRPr="00F6586A">
        <w:rPr>
          <w:sz w:val="24"/>
          <w:szCs w:val="24"/>
        </w:rPr>
        <w:t xml:space="preserve">only runs on local data, </w:t>
      </w:r>
      <w:r w:rsidR="00141A94" w:rsidRPr="00F6586A">
        <w:rPr>
          <w:sz w:val="24"/>
          <w:szCs w:val="24"/>
        </w:rPr>
        <w:t>one</w:t>
      </w:r>
      <w:r w:rsidR="00A97BA8" w:rsidRPr="00F6586A">
        <w:rPr>
          <w:sz w:val="24"/>
          <w:szCs w:val="24"/>
        </w:rPr>
        <w:t xml:space="preserve"> </w:t>
      </w:r>
      <w:r w:rsidRPr="00F6586A">
        <w:rPr>
          <w:sz w:val="24"/>
          <w:szCs w:val="24"/>
        </w:rPr>
        <w:t xml:space="preserve">massive, terabyte sized directory structure </w:t>
      </w:r>
      <w:r w:rsidR="00A97BA8" w:rsidRPr="00F6586A">
        <w:rPr>
          <w:sz w:val="24"/>
          <w:szCs w:val="24"/>
        </w:rPr>
        <w:t xml:space="preserve">is </w:t>
      </w:r>
      <w:r w:rsidRPr="00F6586A">
        <w:rPr>
          <w:sz w:val="24"/>
          <w:szCs w:val="24"/>
        </w:rPr>
        <w:t xml:space="preserve">stored on a server. Citizen scientists first sort their portion of the data and upload it to the server. The </w:t>
      </w:r>
      <w:r w:rsidR="00A97BA8" w:rsidRPr="00F6586A">
        <w:rPr>
          <w:sz w:val="24"/>
          <w:szCs w:val="24"/>
        </w:rPr>
        <w:t xml:space="preserve">folders are merged, and the image collection is updated. Later a researcher can execute the software on the directory. This system </w:t>
      </w:r>
      <w:r w:rsidR="00061216">
        <w:rPr>
          <w:sz w:val="24"/>
          <w:szCs w:val="24"/>
        </w:rPr>
        <w:t>methodology has several drawbacks</w:t>
      </w:r>
      <w:r w:rsidR="00A97BA8" w:rsidRPr="00F6586A">
        <w:rPr>
          <w:sz w:val="24"/>
          <w:szCs w:val="24"/>
        </w:rPr>
        <w:t>. Firstly, researchers who may live around the world need to “upload” their images to the server by sending USB drives in the mail to someone who works near to the server or upload their data to a Dropbox style service. Secondly, this setup completely disregards data security. Many projects need their images</w:t>
      </w:r>
      <w:r w:rsidR="0041391D">
        <w:rPr>
          <w:sz w:val="24"/>
          <w:szCs w:val="24"/>
        </w:rPr>
        <w:t xml:space="preserve"> or location metadata</w:t>
      </w:r>
      <w:r w:rsidR="00A97BA8" w:rsidRPr="00F6586A">
        <w:rPr>
          <w:sz w:val="24"/>
          <w:szCs w:val="24"/>
        </w:rPr>
        <w:t xml:space="preserve"> to be kept private, </w:t>
      </w:r>
      <w:r w:rsidR="00061216">
        <w:rPr>
          <w:sz w:val="24"/>
          <w:szCs w:val="24"/>
        </w:rPr>
        <w:t xml:space="preserve">this is to deter hunters or poachers who would </w:t>
      </w:r>
      <w:r w:rsidR="00A97BA8" w:rsidRPr="00F6586A">
        <w:rPr>
          <w:sz w:val="24"/>
          <w:szCs w:val="24"/>
        </w:rPr>
        <w:t xml:space="preserve">abuse knowledge of species movements to </w:t>
      </w:r>
      <w:r w:rsidR="00D15CAC" w:rsidRPr="00F6586A">
        <w:rPr>
          <w:sz w:val="24"/>
          <w:szCs w:val="24"/>
        </w:rPr>
        <w:t>track specific</w:t>
      </w:r>
      <w:r w:rsidR="00A97BA8" w:rsidRPr="00F6586A">
        <w:rPr>
          <w:sz w:val="24"/>
          <w:szCs w:val="24"/>
        </w:rPr>
        <w:t xml:space="preserve"> species.</w:t>
      </w:r>
    </w:p>
    <w:p w:rsidR="00F653B2" w:rsidRPr="00F6586A" w:rsidRDefault="00F653B2" w:rsidP="00E8768A">
      <w:pPr>
        <w:pStyle w:val="NoSpacing"/>
        <w:spacing w:line="360" w:lineRule="auto"/>
        <w:rPr>
          <w:sz w:val="24"/>
          <w:szCs w:val="24"/>
        </w:rPr>
      </w:pPr>
    </w:p>
    <w:p w:rsidR="00F6586A" w:rsidRDefault="00F6586A" w:rsidP="00E8768A">
      <w:pPr>
        <w:pStyle w:val="NoSpacing"/>
        <w:spacing w:line="360" w:lineRule="auto"/>
        <w:rPr>
          <w:sz w:val="28"/>
          <w:szCs w:val="28"/>
        </w:rPr>
      </w:pPr>
      <w:r w:rsidRPr="00F6586A">
        <w:rPr>
          <w:b/>
          <w:sz w:val="28"/>
          <w:szCs w:val="28"/>
        </w:rPr>
        <w:t>Scientific Animal Image Analysis (</w:t>
      </w:r>
      <w:r w:rsidRPr="00B30CB5">
        <w:rPr>
          <w:b/>
          <w:i/>
          <w:sz w:val="28"/>
          <w:szCs w:val="28"/>
        </w:rPr>
        <w:t>SANIMAL</w:t>
      </w:r>
      <w:r w:rsidRPr="00F6586A">
        <w:rPr>
          <w:b/>
          <w:sz w:val="28"/>
          <w:szCs w:val="28"/>
        </w:rPr>
        <w:t>)</w:t>
      </w:r>
      <w:r w:rsidR="001362A8">
        <w:rPr>
          <w:b/>
          <w:sz w:val="28"/>
          <w:szCs w:val="28"/>
        </w:rPr>
        <w:t xml:space="preserve"> Swing</w:t>
      </w:r>
      <w:r w:rsidR="00FE0BD7">
        <w:rPr>
          <w:b/>
          <w:sz w:val="28"/>
          <w:szCs w:val="28"/>
        </w:rPr>
        <w:t>:</w:t>
      </w:r>
    </w:p>
    <w:p w:rsidR="00EA5D2E" w:rsidRDefault="0041112C" w:rsidP="0041112C">
      <w:pPr>
        <w:pStyle w:val="NoSpacing"/>
        <w:spacing w:line="360" w:lineRule="auto"/>
        <w:rPr>
          <w:sz w:val="24"/>
          <w:szCs w:val="28"/>
        </w:rPr>
      </w:pPr>
      <w:r>
        <w:rPr>
          <w:sz w:val="24"/>
          <w:szCs w:val="28"/>
        </w:rPr>
        <w:tab/>
      </w:r>
      <w:r w:rsidRPr="0041391D">
        <w:rPr>
          <w:sz w:val="24"/>
          <w:szCs w:val="24"/>
        </w:rPr>
        <w:t xml:space="preserve">To </w:t>
      </w:r>
      <w:r w:rsidR="001362A8" w:rsidRPr="0041391D">
        <w:rPr>
          <w:sz w:val="24"/>
          <w:szCs w:val="24"/>
        </w:rPr>
        <w:t xml:space="preserve">solve these deficiencies, it was clear that </w:t>
      </w:r>
      <w:proofErr w:type="spellStart"/>
      <w:r w:rsidR="00903F05" w:rsidRPr="0041391D">
        <w:rPr>
          <w:i/>
          <w:sz w:val="24"/>
          <w:szCs w:val="24"/>
        </w:rPr>
        <w:t>DataOrganize</w:t>
      </w:r>
      <w:proofErr w:type="spellEnd"/>
      <w:r w:rsidR="001362A8" w:rsidRPr="0041391D">
        <w:rPr>
          <w:sz w:val="24"/>
          <w:szCs w:val="24"/>
        </w:rPr>
        <w:t xml:space="preserve"> needed to be fully re-engineered and re-written from scratch.</w:t>
      </w:r>
      <w:r w:rsidR="00903F05" w:rsidRPr="0041391D">
        <w:rPr>
          <w:sz w:val="24"/>
          <w:szCs w:val="24"/>
        </w:rPr>
        <w:t xml:space="preserve"> It was decided at first to simply replicate the </w:t>
      </w:r>
      <w:r w:rsidR="00903F05" w:rsidRPr="0041391D">
        <w:rPr>
          <w:i/>
          <w:sz w:val="24"/>
          <w:szCs w:val="24"/>
        </w:rPr>
        <w:t>output.txt</w:t>
      </w:r>
      <w:r w:rsidR="00903F05" w:rsidRPr="0041391D">
        <w:rPr>
          <w:sz w:val="24"/>
          <w:szCs w:val="24"/>
        </w:rPr>
        <w:t xml:space="preserve"> created from </w:t>
      </w:r>
      <w:proofErr w:type="spellStart"/>
      <w:r w:rsidR="00903F05" w:rsidRPr="0041391D">
        <w:rPr>
          <w:i/>
          <w:sz w:val="24"/>
          <w:szCs w:val="24"/>
        </w:rPr>
        <w:t>DataAnalyze</w:t>
      </w:r>
      <w:proofErr w:type="spellEnd"/>
      <w:r w:rsidR="00903F05" w:rsidRPr="0041391D">
        <w:rPr>
          <w:sz w:val="24"/>
          <w:szCs w:val="24"/>
        </w:rPr>
        <w:t xml:space="preserve"> with limited new analysis.</w:t>
      </w:r>
      <w:r w:rsidR="001362A8" w:rsidRPr="0041391D">
        <w:rPr>
          <w:sz w:val="24"/>
          <w:szCs w:val="24"/>
        </w:rPr>
        <w:t xml:space="preserve"> To begin engineering </w:t>
      </w:r>
      <w:r w:rsidR="001362A8" w:rsidRPr="0041391D">
        <w:rPr>
          <w:i/>
          <w:sz w:val="24"/>
          <w:szCs w:val="24"/>
        </w:rPr>
        <w:t>SANIMAL</w:t>
      </w:r>
      <w:r w:rsidR="001362A8" w:rsidRPr="0041391D">
        <w:rPr>
          <w:sz w:val="24"/>
          <w:szCs w:val="24"/>
        </w:rPr>
        <w:t xml:space="preserve">, a more modern language needed to be chosen. Three major languages were considered, C/C++, C#, and Java. C/C++ has the advantage of being efficient and supports a wide variety of libraries to </w:t>
      </w:r>
      <w:r w:rsidR="001362A8" w:rsidRPr="0041391D">
        <w:rPr>
          <w:sz w:val="24"/>
          <w:szCs w:val="24"/>
        </w:rPr>
        <w:lastRenderedPageBreak/>
        <w:t>create user interfaces. Unfortunately, C/C++</w:t>
      </w:r>
      <w:r w:rsidR="00425848" w:rsidRPr="0041391D">
        <w:rPr>
          <w:sz w:val="24"/>
          <w:szCs w:val="24"/>
        </w:rPr>
        <w:t xml:space="preserve"> has compatibility problems when being deployed to a wide variety of operating systems such as Unix, Mac, and Windows</w:t>
      </w:r>
      <w:r w:rsidR="00425848">
        <w:rPr>
          <w:sz w:val="24"/>
          <w:szCs w:val="28"/>
        </w:rPr>
        <w:t>. C# has the best user interface</w:t>
      </w:r>
      <w:r w:rsidR="001B5EC2">
        <w:rPr>
          <w:sz w:val="24"/>
          <w:szCs w:val="28"/>
        </w:rPr>
        <w:t xml:space="preserve"> creation</w:t>
      </w:r>
      <w:r w:rsidR="00425848">
        <w:rPr>
          <w:sz w:val="24"/>
          <w:szCs w:val="28"/>
        </w:rPr>
        <w:t xml:space="preserve"> tools when being designed in Visual Studio. The language also supports modern language features such as data bindings and lambda functions. Unfortunately, C# is only compatible with Windows because it </w:t>
      </w:r>
      <w:r w:rsidR="00061216">
        <w:rPr>
          <w:sz w:val="24"/>
          <w:szCs w:val="28"/>
        </w:rPr>
        <w:t xml:space="preserve">requires the </w:t>
      </w:r>
      <w:r w:rsidR="00425848">
        <w:rPr>
          <w:sz w:val="24"/>
          <w:szCs w:val="28"/>
        </w:rPr>
        <w:t xml:space="preserve">.NET framework </w:t>
      </w:r>
      <w:r w:rsidR="00061216">
        <w:rPr>
          <w:sz w:val="24"/>
          <w:szCs w:val="28"/>
        </w:rPr>
        <w:t>for execution so therefore also rejected</w:t>
      </w:r>
      <w:r w:rsidR="00425848">
        <w:rPr>
          <w:sz w:val="24"/>
          <w:szCs w:val="28"/>
        </w:rPr>
        <w:t xml:space="preserve">. Finally, Java was </w:t>
      </w:r>
      <w:r w:rsidR="000716C5">
        <w:rPr>
          <w:sz w:val="24"/>
          <w:szCs w:val="28"/>
        </w:rPr>
        <w:t>considered</w:t>
      </w:r>
      <w:r w:rsidR="00425848">
        <w:rPr>
          <w:sz w:val="24"/>
          <w:szCs w:val="28"/>
        </w:rPr>
        <w:t xml:space="preserve"> for</w:t>
      </w:r>
      <w:r w:rsidR="000716C5">
        <w:rPr>
          <w:sz w:val="24"/>
          <w:szCs w:val="28"/>
        </w:rPr>
        <w:t xml:space="preserve"> use in</w:t>
      </w:r>
      <w:r w:rsidR="00425848">
        <w:rPr>
          <w:sz w:val="24"/>
          <w:szCs w:val="28"/>
        </w:rPr>
        <w:t xml:space="preserve"> </w:t>
      </w:r>
      <w:r w:rsidR="00425848">
        <w:rPr>
          <w:i/>
          <w:sz w:val="24"/>
          <w:szCs w:val="28"/>
        </w:rPr>
        <w:t>SANIMAL</w:t>
      </w:r>
      <w:r w:rsidR="00425848">
        <w:rPr>
          <w:sz w:val="24"/>
          <w:szCs w:val="28"/>
        </w:rPr>
        <w:t xml:space="preserve">. Java supports a wide variety of operating systems including Unix, Mac, and Windows while also having a wide variety of user interface frameworks such as AWT, Swing, and JavaFX. </w:t>
      </w:r>
      <w:r w:rsidR="000716C5">
        <w:rPr>
          <w:sz w:val="24"/>
          <w:szCs w:val="28"/>
        </w:rPr>
        <w:t xml:space="preserve">One personal reason Java was </w:t>
      </w:r>
      <w:r w:rsidR="0053180B">
        <w:rPr>
          <w:sz w:val="24"/>
          <w:szCs w:val="28"/>
        </w:rPr>
        <w:t>considered</w:t>
      </w:r>
      <w:r w:rsidR="000716C5">
        <w:rPr>
          <w:sz w:val="24"/>
          <w:szCs w:val="28"/>
        </w:rPr>
        <w:t xml:space="preserve"> is because I had taken a class, Compute</w:t>
      </w:r>
      <w:ins w:id="0" w:author="Ski" w:date="2018-05-12T16:01:00Z">
        <w:r w:rsidR="00061216">
          <w:rPr>
            <w:sz w:val="24"/>
            <w:szCs w:val="28"/>
          </w:rPr>
          <w:t>r</w:t>
        </w:r>
      </w:ins>
      <w:r w:rsidR="000716C5">
        <w:rPr>
          <w:sz w:val="24"/>
          <w:szCs w:val="28"/>
        </w:rPr>
        <w:t xml:space="preserve"> Science 335: Object Oriented Development and Design the year before. This course teaches proper objected-oriented design principles as well as user interface design using Java’s Swing framework. </w:t>
      </w:r>
      <w:r w:rsidR="00061216">
        <w:rPr>
          <w:sz w:val="24"/>
          <w:szCs w:val="28"/>
        </w:rPr>
        <w:t>For these reasons</w:t>
      </w:r>
      <w:r w:rsidR="000716C5">
        <w:rPr>
          <w:sz w:val="24"/>
          <w:szCs w:val="28"/>
        </w:rPr>
        <w:t xml:space="preserve">, </w:t>
      </w:r>
      <w:r w:rsidR="00061216">
        <w:rPr>
          <w:sz w:val="24"/>
          <w:szCs w:val="28"/>
        </w:rPr>
        <w:t xml:space="preserve">Java was chosen </w:t>
      </w:r>
      <w:r w:rsidR="000716C5">
        <w:rPr>
          <w:sz w:val="24"/>
          <w:szCs w:val="28"/>
        </w:rPr>
        <w:t xml:space="preserve">instead of </w:t>
      </w:r>
      <w:r w:rsidR="00B64137">
        <w:rPr>
          <w:sz w:val="24"/>
          <w:szCs w:val="28"/>
        </w:rPr>
        <w:t>C/</w:t>
      </w:r>
      <w:r w:rsidR="000716C5">
        <w:rPr>
          <w:sz w:val="24"/>
          <w:szCs w:val="28"/>
        </w:rPr>
        <w:t>C++.</w:t>
      </w:r>
    </w:p>
    <w:p w:rsidR="000716C5" w:rsidRPr="00B30CB5" w:rsidRDefault="000716C5" w:rsidP="00E8768A">
      <w:pPr>
        <w:pStyle w:val="NoSpacing"/>
        <w:spacing w:line="360" w:lineRule="auto"/>
        <w:rPr>
          <w:sz w:val="24"/>
          <w:szCs w:val="24"/>
        </w:rPr>
      </w:pPr>
      <w:r>
        <w:rPr>
          <w:sz w:val="24"/>
          <w:szCs w:val="24"/>
        </w:rPr>
        <w:tab/>
      </w:r>
      <w:r w:rsidR="00B30CB5">
        <w:rPr>
          <w:sz w:val="24"/>
          <w:szCs w:val="24"/>
        </w:rPr>
        <w:t>The</w:t>
      </w:r>
      <w:r w:rsidR="00D70E69">
        <w:rPr>
          <w:sz w:val="24"/>
          <w:szCs w:val="24"/>
        </w:rPr>
        <w:t xml:space="preserve"> first version</w:t>
      </w:r>
      <w:r w:rsidR="00B30CB5">
        <w:rPr>
          <w:sz w:val="24"/>
          <w:szCs w:val="24"/>
        </w:rPr>
        <w:t xml:space="preserve"> of </w:t>
      </w:r>
      <w:r w:rsidR="00B30CB5">
        <w:rPr>
          <w:i/>
          <w:sz w:val="24"/>
          <w:szCs w:val="24"/>
        </w:rPr>
        <w:t>SANIMAL</w:t>
      </w:r>
      <w:r w:rsidR="00D70E69">
        <w:rPr>
          <w:sz w:val="24"/>
          <w:szCs w:val="24"/>
        </w:rPr>
        <w:t xml:space="preserve"> addressed many, but not all problems inherent in </w:t>
      </w:r>
      <w:r w:rsidR="00061216">
        <w:rPr>
          <w:sz w:val="24"/>
          <w:szCs w:val="24"/>
        </w:rPr>
        <w:t xml:space="preserve">the previously </w:t>
      </w:r>
      <w:r w:rsidR="00145119">
        <w:rPr>
          <w:sz w:val="24"/>
          <w:szCs w:val="24"/>
        </w:rPr>
        <w:t>used software</w:t>
      </w:r>
      <w:r w:rsidR="00D70E69">
        <w:rPr>
          <w:sz w:val="24"/>
          <w:szCs w:val="24"/>
        </w:rPr>
        <w:t xml:space="preserve">. More specifically, it </w:t>
      </w:r>
      <w:r w:rsidR="00B30CB5">
        <w:rPr>
          <w:sz w:val="24"/>
          <w:szCs w:val="24"/>
        </w:rPr>
        <w:t>had the following advantages</w:t>
      </w:r>
      <w:r w:rsidR="00D70E69">
        <w:rPr>
          <w:sz w:val="24"/>
          <w:szCs w:val="24"/>
        </w:rPr>
        <w:t>:</w:t>
      </w:r>
    </w:p>
    <w:p w:rsidR="00D70E69" w:rsidRPr="00B30CB5" w:rsidRDefault="00D70E69" w:rsidP="00E8768A">
      <w:pPr>
        <w:pStyle w:val="NoSpacing"/>
        <w:spacing w:line="360" w:lineRule="auto"/>
        <w:rPr>
          <w:sz w:val="24"/>
          <w:szCs w:val="24"/>
        </w:rPr>
      </w:pPr>
    </w:p>
    <w:p w:rsidR="00D70E69" w:rsidRDefault="00903F05" w:rsidP="00D70E69">
      <w:pPr>
        <w:pStyle w:val="NoSpacing"/>
        <w:numPr>
          <w:ilvl w:val="0"/>
          <w:numId w:val="2"/>
        </w:numPr>
        <w:spacing w:line="360" w:lineRule="auto"/>
        <w:rPr>
          <w:sz w:val="24"/>
          <w:szCs w:val="24"/>
        </w:rPr>
      </w:pPr>
      <w:r>
        <w:rPr>
          <w:i/>
          <w:sz w:val="24"/>
          <w:szCs w:val="24"/>
        </w:rPr>
        <w:t>SANIMAL</w:t>
      </w:r>
      <w:r w:rsidR="00B30CB5">
        <w:rPr>
          <w:sz w:val="24"/>
          <w:szCs w:val="24"/>
        </w:rPr>
        <w:t xml:space="preserve"> was written in Java using version control</w:t>
      </w:r>
    </w:p>
    <w:p w:rsidR="00B30CB5" w:rsidRDefault="008A6927" w:rsidP="00D70E69">
      <w:pPr>
        <w:pStyle w:val="NoSpacing"/>
        <w:numPr>
          <w:ilvl w:val="0"/>
          <w:numId w:val="2"/>
        </w:numPr>
        <w:spacing w:line="360" w:lineRule="auto"/>
        <w:rPr>
          <w:sz w:val="24"/>
          <w:szCs w:val="24"/>
        </w:rPr>
      </w:pPr>
      <w:r>
        <w:rPr>
          <w:i/>
          <w:sz w:val="24"/>
          <w:szCs w:val="24"/>
        </w:rPr>
        <w:t>SANIMAL</w:t>
      </w:r>
      <w:r w:rsidR="00B30CB5">
        <w:rPr>
          <w:sz w:val="24"/>
          <w:szCs w:val="24"/>
        </w:rPr>
        <w:t xml:space="preserve"> used a user interface making </w:t>
      </w:r>
      <w:r w:rsidR="00941C0D">
        <w:rPr>
          <w:sz w:val="24"/>
          <w:szCs w:val="24"/>
        </w:rPr>
        <w:t>the data sorting process much easier</w:t>
      </w:r>
    </w:p>
    <w:p w:rsidR="00B30CB5" w:rsidRDefault="00903F05" w:rsidP="00D70E69">
      <w:pPr>
        <w:pStyle w:val="NoSpacing"/>
        <w:numPr>
          <w:ilvl w:val="0"/>
          <w:numId w:val="2"/>
        </w:numPr>
        <w:spacing w:line="360" w:lineRule="auto"/>
        <w:rPr>
          <w:sz w:val="24"/>
          <w:szCs w:val="24"/>
        </w:rPr>
      </w:pPr>
      <w:r>
        <w:rPr>
          <w:sz w:val="24"/>
          <w:szCs w:val="24"/>
        </w:rPr>
        <w:t>Basic n</w:t>
      </w:r>
      <w:r w:rsidR="00B30CB5">
        <w:rPr>
          <w:sz w:val="24"/>
          <w:szCs w:val="24"/>
        </w:rPr>
        <w:t>ew output was introduced to increase analysis productivity</w:t>
      </w:r>
    </w:p>
    <w:p w:rsidR="00B30CB5" w:rsidRDefault="00B30CB5" w:rsidP="00B30CB5">
      <w:pPr>
        <w:pStyle w:val="NoSpacing"/>
        <w:spacing w:line="360" w:lineRule="auto"/>
        <w:rPr>
          <w:sz w:val="24"/>
          <w:szCs w:val="24"/>
        </w:rPr>
      </w:pPr>
    </w:p>
    <w:p w:rsidR="00B30CB5" w:rsidRDefault="00B30CB5" w:rsidP="00B30CB5">
      <w:pPr>
        <w:pStyle w:val="NoSpacing"/>
        <w:spacing w:line="360" w:lineRule="auto"/>
        <w:rPr>
          <w:sz w:val="28"/>
          <w:szCs w:val="24"/>
        </w:rPr>
      </w:pPr>
      <w:r w:rsidRPr="00B30CB5">
        <w:rPr>
          <w:b/>
          <w:i/>
          <w:sz w:val="28"/>
          <w:szCs w:val="24"/>
        </w:rPr>
        <w:t>SANIMAL</w:t>
      </w:r>
      <w:r>
        <w:rPr>
          <w:b/>
          <w:sz w:val="28"/>
          <w:szCs w:val="24"/>
        </w:rPr>
        <w:t xml:space="preserve"> Swing in Detail</w:t>
      </w:r>
      <w:r w:rsidR="00FE0BD7">
        <w:rPr>
          <w:b/>
          <w:sz w:val="28"/>
          <w:szCs w:val="24"/>
        </w:rPr>
        <w:t>:</w:t>
      </w:r>
    </w:p>
    <w:p w:rsidR="00A40799" w:rsidRDefault="00B30CB5" w:rsidP="00B30CB5">
      <w:pPr>
        <w:pStyle w:val="NoSpacing"/>
        <w:spacing w:line="360" w:lineRule="auto"/>
        <w:rPr>
          <w:sz w:val="24"/>
          <w:szCs w:val="24"/>
        </w:rPr>
      </w:pPr>
      <w:r>
        <w:rPr>
          <w:sz w:val="24"/>
          <w:szCs w:val="24"/>
        </w:rPr>
        <w:tab/>
        <w:t xml:space="preserve">(1) As previously mentioned, Java supplies 3 different user interface frameworks, AWT, Swing, and JavaFX. JavaFX became Oracle’s newest UI standard with the release of Java </w:t>
      </w:r>
      <w:proofErr w:type="gramStart"/>
      <w:r>
        <w:rPr>
          <w:sz w:val="24"/>
          <w:szCs w:val="24"/>
        </w:rPr>
        <w:t>8, but</w:t>
      </w:r>
      <w:proofErr w:type="gramEnd"/>
      <w:r>
        <w:rPr>
          <w:sz w:val="24"/>
          <w:szCs w:val="24"/>
        </w:rPr>
        <w:t xml:space="preserve"> </w:t>
      </w:r>
      <w:r w:rsidR="00061216">
        <w:rPr>
          <w:sz w:val="24"/>
          <w:szCs w:val="24"/>
        </w:rPr>
        <w:t xml:space="preserve">was only released after the initial </w:t>
      </w:r>
      <w:r w:rsidR="00D548D6">
        <w:rPr>
          <w:sz w:val="24"/>
          <w:szCs w:val="24"/>
        </w:rPr>
        <w:t>start of the software development effort</w:t>
      </w:r>
      <w:r>
        <w:rPr>
          <w:sz w:val="24"/>
          <w:szCs w:val="24"/>
        </w:rPr>
        <w:t xml:space="preserve">. Due to my experience with Swing, Swing was chosen for the first version of </w:t>
      </w:r>
      <w:r>
        <w:rPr>
          <w:i/>
          <w:sz w:val="24"/>
          <w:szCs w:val="24"/>
        </w:rPr>
        <w:t>SANIMAL</w:t>
      </w:r>
      <w:r>
        <w:rPr>
          <w:sz w:val="24"/>
          <w:szCs w:val="24"/>
        </w:rPr>
        <w:t>.</w:t>
      </w:r>
      <w:r w:rsidR="00605D1B">
        <w:rPr>
          <w:sz w:val="24"/>
          <w:szCs w:val="24"/>
        </w:rPr>
        <w:t xml:space="preserve"> </w:t>
      </w:r>
      <w:r w:rsidR="00941C0D">
        <w:rPr>
          <w:sz w:val="24"/>
          <w:szCs w:val="24"/>
        </w:rPr>
        <w:t xml:space="preserve">Because Java is supported on most operating systems, Swing would allow </w:t>
      </w:r>
      <w:r w:rsidR="00941C0D">
        <w:rPr>
          <w:i/>
          <w:sz w:val="24"/>
          <w:szCs w:val="24"/>
        </w:rPr>
        <w:t>SANIMAL</w:t>
      </w:r>
      <w:r w:rsidR="00941C0D">
        <w:rPr>
          <w:sz w:val="24"/>
          <w:szCs w:val="24"/>
        </w:rPr>
        <w:t xml:space="preserve"> to use one unified interface for almost all operating systems.</w:t>
      </w:r>
      <w:r>
        <w:rPr>
          <w:sz w:val="24"/>
          <w:szCs w:val="24"/>
        </w:rPr>
        <w:t xml:space="preserve"> </w:t>
      </w:r>
    </w:p>
    <w:p w:rsidR="00A40799" w:rsidRPr="00A40799" w:rsidRDefault="00A40799" w:rsidP="00A40799">
      <w:pPr>
        <w:pStyle w:val="NoSpacing"/>
        <w:spacing w:line="360" w:lineRule="auto"/>
        <w:ind w:firstLine="720"/>
        <w:rPr>
          <w:sz w:val="24"/>
          <w:szCs w:val="24"/>
        </w:rPr>
      </w:pPr>
      <w:r>
        <w:rPr>
          <w:i/>
          <w:sz w:val="24"/>
          <w:szCs w:val="24"/>
        </w:rPr>
        <w:t>SANIMAL</w:t>
      </w:r>
      <w:r>
        <w:rPr>
          <w:sz w:val="24"/>
          <w:szCs w:val="24"/>
        </w:rPr>
        <w:t xml:space="preserve"> was engineered with object-oriented design principles in mind. Most notably, the Observer-Observable, Model-View-Controller, and Singleton design patterns were </w:t>
      </w:r>
      <w:r w:rsidR="00D548D6">
        <w:rPr>
          <w:sz w:val="24"/>
          <w:szCs w:val="24"/>
        </w:rPr>
        <w:lastRenderedPageBreak/>
        <w:t>implemented</w:t>
      </w:r>
      <w:r>
        <w:rPr>
          <w:sz w:val="24"/>
          <w:szCs w:val="24"/>
        </w:rPr>
        <w:t xml:space="preserve">. This made the code very robust to new changes and new features were easily implemented. </w:t>
      </w:r>
      <w:r w:rsidR="0064442E">
        <w:rPr>
          <w:sz w:val="24"/>
          <w:szCs w:val="24"/>
        </w:rPr>
        <w:t xml:space="preserve">All code was documented using </w:t>
      </w:r>
      <w:proofErr w:type="spellStart"/>
      <w:r w:rsidR="0064442E">
        <w:rPr>
          <w:sz w:val="24"/>
          <w:szCs w:val="24"/>
        </w:rPr>
        <w:t>JavaDoc</w:t>
      </w:r>
      <w:proofErr w:type="spellEnd"/>
      <w:r w:rsidR="0064442E">
        <w:rPr>
          <w:sz w:val="24"/>
          <w:szCs w:val="24"/>
        </w:rPr>
        <w:t xml:space="preserve"> </w:t>
      </w:r>
      <w:r w:rsidR="00D548D6">
        <w:rPr>
          <w:sz w:val="24"/>
          <w:szCs w:val="24"/>
        </w:rPr>
        <w:t xml:space="preserve">further </w:t>
      </w:r>
      <w:r w:rsidR="0064442E">
        <w:rPr>
          <w:sz w:val="24"/>
          <w:szCs w:val="24"/>
        </w:rPr>
        <w:t>increasing readability.</w:t>
      </w:r>
    </w:p>
    <w:p w:rsidR="00B30CB5" w:rsidRDefault="00B30CB5" w:rsidP="00A40799">
      <w:pPr>
        <w:pStyle w:val="NoSpacing"/>
        <w:spacing w:line="360" w:lineRule="auto"/>
        <w:ind w:firstLine="720"/>
        <w:rPr>
          <w:sz w:val="24"/>
          <w:szCs w:val="24"/>
        </w:rPr>
      </w:pPr>
      <w:r>
        <w:rPr>
          <w:sz w:val="24"/>
          <w:szCs w:val="24"/>
        </w:rPr>
        <w:t>It was also decided to use GitHub to perform version control on the code which was not present in the original software. GitHub allows developers to collaborate on the development of a project as well as providing a detailed list of changes in every code commit. Using GitHub also allow</w:t>
      </w:r>
      <w:r w:rsidR="00AF4099">
        <w:rPr>
          <w:sz w:val="24"/>
          <w:szCs w:val="24"/>
        </w:rPr>
        <w:t>s</w:t>
      </w:r>
      <w:r>
        <w:rPr>
          <w:sz w:val="24"/>
          <w:szCs w:val="24"/>
        </w:rPr>
        <w:t xml:space="preserve"> the project to be open source, which </w:t>
      </w:r>
      <w:r w:rsidR="00941C0D">
        <w:rPr>
          <w:sz w:val="24"/>
          <w:szCs w:val="24"/>
        </w:rPr>
        <w:t>enables</w:t>
      </w:r>
      <w:r>
        <w:rPr>
          <w:sz w:val="24"/>
          <w:szCs w:val="24"/>
        </w:rPr>
        <w:t xml:space="preserve"> any user to download and modify the code to their liking. </w:t>
      </w:r>
    </w:p>
    <w:p w:rsidR="00941C0D" w:rsidRDefault="00941C0D" w:rsidP="00B30CB5">
      <w:pPr>
        <w:pStyle w:val="NoSpacing"/>
        <w:spacing w:line="360" w:lineRule="auto"/>
        <w:rPr>
          <w:sz w:val="24"/>
          <w:szCs w:val="24"/>
        </w:rPr>
      </w:pPr>
      <w:r>
        <w:rPr>
          <w:sz w:val="24"/>
          <w:szCs w:val="24"/>
        </w:rPr>
        <w:tab/>
        <w:t xml:space="preserve">(2) Instead of using a directory structure, a user interface was created to tag data. A screenshot of the </w:t>
      </w:r>
      <w:r w:rsidR="00D548D6">
        <w:rPr>
          <w:sz w:val="24"/>
          <w:szCs w:val="24"/>
        </w:rPr>
        <w:t xml:space="preserve">first generation </w:t>
      </w:r>
      <w:r>
        <w:rPr>
          <w:sz w:val="24"/>
          <w:szCs w:val="24"/>
        </w:rPr>
        <w:t xml:space="preserve">interface </w:t>
      </w:r>
      <w:r w:rsidR="00D548D6">
        <w:rPr>
          <w:sz w:val="24"/>
          <w:szCs w:val="24"/>
        </w:rPr>
        <w:t xml:space="preserve">design </w:t>
      </w:r>
      <w:r>
        <w:rPr>
          <w:sz w:val="24"/>
          <w:szCs w:val="24"/>
        </w:rPr>
        <w:t>is pictured below:</w:t>
      </w:r>
    </w:p>
    <w:p w:rsidR="00941C0D" w:rsidRDefault="00941C0D" w:rsidP="00783361">
      <w:pPr>
        <w:pStyle w:val="NoSpacing"/>
        <w:spacing w:line="360" w:lineRule="auto"/>
        <w:jc w:val="center"/>
        <w:rPr>
          <w:sz w:val="24"/>
          <w:szCs w:val="24"/>
        </w:rPr>
      </w:pPr>
      <w:r>
        <w:rPr>
          <w:noProof/>
          <w:sz w:val="24"/>
          <w:szCs w:val="24"/>
        </w:rPr>
        <w:drawing>
          <wp:inline distT="0" distB="0" distL="0" distR="0">
            <wp:extent cx="5784759" cy="3175000"/>
            <wp:effectExtent l="0" t="0" r="0" b="0"/>
            <wp:docPr id="3" name="Picture 3" descr="C:\Users\Davi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Captur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88352" cy="3231858"/>
                    </a:xfrm>
                    <a:prstGeom prst="rect">
                      <a:avLst/>
                    </a:prstGeom>
                    <a:noFill/>
                    <a:ln>
                      <a:noFill/>
                    </a:ln>
                  </pic:spPr>
                </pic:pic>
              </a:graphicData>
            </a:graphic>
          </wp:inline>
        </w:drawing>
      </w:r>
    </w:p>
    <w:p w:rsidR="00022D2D" w:rsidRDefault="00022D2D" w:rsidP="00022D2D">
      <w:pPr>
        <w:pStyle w:val="NoSpacing"/>
        <w:spacing w:line="360" w:lineRule="auto"/>
        <w:rPr>
          <w:sz w:val="24"/>
          <w:szCs w:val="24"/>
        </w:rPr>
      </w:pPr>
      <w:r>
        <w:rPr>
          <w:sz w:val="24"/>
          <w:szCs w:val="24"/>
        </w:rPr>
        <w:t>The user interface allows users to tag data using the following steps:</w:t>
      </w:r>
    </w:p>
    <w:p w:rsidR="00022D2D" w:rsidRDefault="00323B5D" w:rsidP="00022D2D">
      <w:pPr>
        <w:pStyle w:val="NoSpacing"/>
        <w:numPr>
          <w:ilvl w:val="0"/>
          <w:numId w:val="3"/>
        </w:numPr>
        <w:spacing w:line="360" w:lineRule="auto"/>
        <w:rPr>
          <w:sz w:val="24"/>
          <w:szCs w:val="24"/>
        </w:rPr>
      </w:pPr>
      <w:r>
        <w:rPr>
          <w:sz w:val="24"/>
          <w:szCs w:val="24"/>
        </w:rPr>
        <w:t>N</w:t>
      </w:r>
      <w:r w:rsidR="00022D2D">
        <w:rPr>
          <w:sz w:val="24"/>
          <w:szCs w:val="24"/>
        </w:rPr>
        <w:t>ew location</w:t>
      </w:r>
      <w:r>
        <w:rPr>
          <w:sz w:val="24"/>
          <w:szCs w:val="24"/>
        </w:rPr>
        <w:t>s are added</w:t>
      </w:r>
      <w:r w:rsidR="00022D2D">
        <w:rPr>
          <w:sz w:val="24"/>
          <w:szCs w:val="24"/>
        </w:rPr>
        <w:t xml:space="preserve"> to the program for each location data was collected at. A location consists of a name, a position, and an elevation. </w:t>
      </w:r>
    </w:p>
    <w:p w:rsidR="00022D2D" w:rsidRDefault="00323B5D" w:rsidP="00022D2D">
      <w:pPr>
        <w:pStyle w:val="NoSpacing"/>
        <w:numPr>
          <w:ilvl w:val="0"/>
          <w:numId w:val="3"/>
        </w:numPr>
        <w:spacing w:line="360" w:lineRule="auto"/>
        <w:rPr>
          <w:sz w:val="24"/>
          <w:szCs w:val="24"/>
        </w:rPr>
      </w:pPr>
      <w:r>
        <w:rPr>
          <w:sz w:val="24"/>
          <w:szCs w:val="24"/>
        </w:rPr>
        <w:t>A</w:t>
      </w:r>
      <w:r w:rsidR="00022D2D">
        <w:rPr>
          <w:sz w:val="24"/>
          <w:szCs w:val="24"/>
        </w:rPr>
        <w:t xml:space="preserve"> species</w:t>
      </w:r>
      <w:r>
        <w:rPr>
          <w:sz w:val="24"/>
          <w:szCs w:val="24"/>
        </w:rPr>
        <w:t xml:space="preserve"> is added</w:t>
      </w:r>
      <w:r w:rsidR="00022D2D">
        <w:rPr>
          <w:sz w:val="24"/>
          <w:szCs w:val="24"/>
        </w:rPr>
        <w:t xml:space="preserve"> for each species photographed in the data. A species only consists of a common name. </w:t>
      </w:r>
    </w:p>
    <w:p w:rsidR="00022D2D" w:rsidRDefault="00022D2D" w:rsidP="00022D2D">
      <w:pPr>
        <w:pStyle w:val="NoSpacing"/>
        <w:numPr>
          <w:ilvl w:val="0"/>
          <w:numId w:val="3"/>
        </w:numPr>
        <w:spacing w:line="360" w:lineRule="auto"/>
        <w:rPr>
          <w:sz w:val="24"/>
          <w:szCs w:val="24"/>
        </w:rPr>
      </w:pPr>
      <w:r>
        <w:rPr>
          <w:sz w:val="24"/>
          <w:szCs w:val="24"/>
        </w:rPr>
        <w:t>Images are imported using the select image button.</w:t>
      </w:r>
    </w:p>
    <w:p w:rsidR="00022D2D" w:rsidRDefault="00022D2D" w:rsidP="00022D2D">
      <w:pPr>
        <w:pStyle w:val="NoSpacing"/>
        <w:numPr>
          <w:ilvl w:val="0"/>
          <w:numId w:val="3"/>
        </w:numPr>
        <w:spacing w:line="360" w:lineRule="auto"/>
        <w:rPr>
          <w:sz w:val="24"/>
          <w:szCs w:val="24"/>
        </w:rPr>
      </w:pPr>
      <w:r>
        <w:rPr>
          <w:sz w:val="24"/>
          <w:szCs w:val="24"/>
        </w:rPr>
        <w:t xml:space="preserve">The user goes through each image and selects the location and species present in the image. The date and time taken are </w:t>
      </w:r>
      <w:r w:rsidR="00323B5D">
        <w:rPr>
          <w:sz w:val="24"/>
          <w:szCs w:val="24"/>
        </w:rPr>
        <w:t xml:space="preserve">automatically </w:t>
      </w:r>
      <w:r>
        <w:rPr>
          <w:sz w:val="24"/>
          <w:szCs w:val="24"/>
        </w:rPr>
        <w:t xml:space="preserve">read from the image EXIF </w:t>
      </w:r>
      <w:r>
        <w:rPr>
          <w:sz w:val="24"/>
          <w:szCs w:val="24"/>
        </w:rPr>
        <w:lastRenderedPageBreak/>
        <w:t>metadat</w:t>
      </w:r>
      <w:r w:rsidR="00323B5D">
        <w:rPr>
          <w:sz w:val="24"/>
          <w:szCs w:val="24"/>
        </w:rPr>
        <w:t>a. This</w:t>
      </w:r>
      <w:r>
        <w:rPr>
          <w:sz w:val="24"/>
          <w:szCs w:val="24"/>
        </w:rPr>
        <w:t xml:space="preserve"> removes the requirement to use </w:t>
      </w:r>
      <w:proofErr w:type="spellStart"/>
      <w:r>
        <w:rPr>
          <w:sz w:val="24"/>
          <w:szCs w:val="24"/>
        </w:rPr>
        <w:t>ReNamer</w:t>
      </w:r>
      <w:proofErr w:type="spellEnd"/>
      <w:r>
        <w:rPr>
          <w:sz w:val="24"/>
          <w:szCs w:val="24"/>
        </w:rPr>
        <w:t xml:space="preserve"> to give images a specific name based on date and time. </w:t>
      </w:r>
    </w:p>
    <w:p w:rsidR="00AA6AF0" w:rsidRDefault="009F2E1B" w:rsidP="00A40799">
      <w:pPr>
        <w:pStyle w:val="NoSpacing"/>
        <w:spacing w:line="360" w:lineRule="auto"/>
        <w:ind w:firstLine="720"/>
        <w:rPr>
          <w:sz w:val="24"/>
          <w:szCs w:val="24"/>
        </w:rPr>
      </w:pPr>
      <w:r>
        <w:rPr>
          <w:sz w:val="24"/>
          <w:szCs w:val="24"/>
        </w:rPr>
        <w:t xml:space="preserve">One major problem encountered when tagging camera trap images is that night time photos may be very dark on the edges, making it difficult to see what species triggered the motion </w:t>
      </w:r>
      <w:r w:rsidR="00A06F0E">
        <w:rPr>
          <w:sz w:val="24"/>
          <w:szCs w:val="24"/>
        </w:rPr>
        <w:t>detection</w:t>
      </w:r>
      <w:r>
        <w:rPr>
          <w:sz w:val="24"/>
          <w:szCs w:val="24"/>
        </w:rPr>
        <w:t>.</w:t>
      </w:r>
      <w:r w:rsidR="00EB1FF1">
        <w:rPr>
          <w:sz w:val="24"/>
          <w:szCs w:val="24"/>
        </w:rPr>
        <w:t xml:space="preserve"> </w:t>
      </w:r>
      <w:r w:rsidR="00AA6AF0">
        <w:rPr>
          <w:sz w:val="24"/>
          <w:szCs w:val="24"/>
        </w:rPr>
        <w:t xml:space="preserve">If </w:t>
      </w:r>
      <w:r w:rsidR="000C72D3">
        <w:rPr>
          <w:sz w:val="24"/>
          <w:szCs w:val="24"/>
        </w:rPr>
        <w:t>a</w:t>
      </w:r>
      <w:r w:rsidR="00AA6AF0">
        <w:rPr>
          <w:sz w:val="24"/>
          <w:szCs w:val="24"/>
        </w:rPr>
        <w:t xml:space="preserve"> user </w:t>
      </w:r>
      <w:r w:rsidR="0041391D">
        <w:rPr>
          <w:sz w:val="24"/>
          <w:szCs w:val="24"/>
        </w:rPr>
        <w:t>wanted</w:t>
      </w:r>
      <w:r w:rsidR="00AA6AF0">
        <w:rPr>
          <w:sz w:val="24"/>
          <w:szCs w:val="24"/>
        </w:rPr>
        <w:t xml:space="preserve"> to tag a dark image using </w:t>
      </w:r>
      <w:proofErr w:type="spellStart"/>
      <w:r w:rsidR="009F28BA">
        <w:rPr>
          <w:i/>
          <w:sz w:val="24"/>
          <w:szCs w:val="24"/>
        </w:rPr>
        <w:t>DataOrganize</w:t>
      </w:r>
      <w:proofErr w:type="spellEnd"/>
      <w:r w:rsidR="00AA6AF0">
        <w:rPr>
          <w:sz w:val="24"/>
          <w:szCs w:val="24"/>
        </w:rPr>
        <w:t xml:space="preserve">, an external program such as photoshop </w:t>
      </w:r>
      <w:r w:rsidR="00D31D80">
        <w:rPr>
          <w:sz w:val="24"/>
          <w:szCs w:val="24"/>
        </w:rPr>
        <w:t>must</w:t>
      </w:r>
      <w:r w:rsidR="00AA6AF0">
        <w:rPr>
          <w:sz w:val="24"/>
          <w:szCs w:val="24"/>
        </w:rPr>
        <w:t xml:space="preserve"> be used to temporarily adjust brightness, contrast, and zoom of the image.</w:t>
      </w:r>
      <w:r w:rsidR="0063223C">
        <w:rPr>
          <w:sz w:val="24"/>
          <w:szCs w:val="24"/>
        </w:rPr>
        <w:t xml:space="preserve"> To address this</w:t>
      </w:r>
      <w:r w:rsidR="00A25B4D">
        <w:rPr>
          <w:sz w:val="24"/>
          <w:szCs w:val="24"/>
        </w:rPr>
        <w:t>,</w:t>
      </w:r>
      <w:r w:rsidR="00AA6AF0">
        <w:rPr>
          <w:sz w:val="24"/>
          <w:szCs w:val="24"/>
        </w:rPr>
        <w:t xml:space="preserve"> </w:t>
      </w:r>
      <w:r w:rsidR="00AA6AF0">
        <w:rPr>
          <w:i/>
          <w:sz w:val="24"/>
          <w:szCs w:val="24"/>
        </w:rPr>
        <w:t>SANIMAL</w:t>
      </w:r>
      <w:r w:rsidR="00AA6AF0">
        <w:rPr>
          <w:sz w:val="24"/>
          <w:szCs w:val="24"/>
        </w:rPr>
        <w:t xml:space="preserve"> </w:t>
      </w:r>
      <w:r w:rsidR="00D31D80">
        <w:rPr>
          <w:sz w:val="24"/>
          <w:szCs w:val="24"/>
        </w:rPr>
        <w:t>can</w:t>
      </w:r>
      <w:r w:rsidR="00AA6AF0">
        <w:rPr>
          <w:sz w:val="24"/>
          <w:szCs w:val="24"/>
        </w:rPr>
        <w:t xml:space="preserve"> open a preview window of the image which support</w:t>
      </w:r>
      <w:r>
        <w:rPr>
          <w:sz w:val="24"/>
          <w:szCs w:val="24"/>
        </w:rPr>
        <w:t>s</w:t>
      </w:r>
      <w:r w:rsidR="00AA6AF0">
        <w:rPr>
          <w:sz w:val="24"/>
          <w:szCs w:val="24"/>
        </w:rPr>
        <w:t xml:space="preserve"> temporary zoom, brightness, and contrast adjustments. This </w:t>
      </w:r>
      <w:r w:rsidR="00D31D80">
        <w:rPr>
          <w:sz w:val="24"/>
          <w:szCs w:val="24"/>
        </w:rPr>
        <w:t>makes</w:t>
      </w:r>
      <w:r w:rsidR="00AA6AF0">
        <w:rPr>
          <w:sz w:val="24"/>
          <w:szCs w:val="24"/>
        </w:rPr>
        <w:t xml:space="preserve"> the tagging process much more efficient because users no longer </w:t>
      </w:r>
      <w:r>
        <w:rPr>
          <w:sz w:val="24"/>
          <w:szCs w:val="24"/>
        </w:rPr>
        <w:t>need</w:t>
      </w:r>
      <w:r w:rsidR="00AA6AF0">
        <w:rPr>
          <w:sz w:val="24"/>
          <w:szCs w:val="24"/>
        </w:rPr>
        <w:t xml:space="preserve"> external tools to view dark images. </w:t>
      </w:r>
    </w:p>
    <w:p w:rsidR="00A40799" w:rsidRDefault="0065488C" w:rsidP="00A40799">
      <w:pPr>
        <w:pStyle w:val="NoSpacing"/>
        <w:spacing w:line="360" w:lineRule="auto"/>
        <w:ind w:firstLine="720"/>
        <w:rPr>
          <w:sz w:val="24"/>
          <w:szCs w:val="24"/>
        </w:rPr>
      </w:pPr>
      <w:r>
        <w:rPr>
          <w:sz w:val="24"/>
          <w:szCs w:val="24"/>
        </w:rPr>
        <w:t xml:space="preserve">Another problem encountered is that users need a way to save their tagging progress to continue later without needing to keep the program open. </w:t>
      </w:r>
      <w:r w:rsidR="00A40799">
        <w:rPr>
          <w:sz w:val="24"/>
          <w:szCs w:val="24"/>
        </w:rPr>
        <w:t xml:space="preserve">If a user </w:t>
      </w:r>
      <w:r w:rsidR="001A1541">
        <w:rPr>
          <w:sz w:val="24"/>
          <w:szCs w:val="24"/>
        </w:rPr>
        <w:t>want</w:t>
      </w:r>
      <w:r w:rsidR="00CE175A">
        <w:rPr>
          <w:sz w:val="24"/>
          <w:szCs w:val="24"/>
        </w:rPr>
        <w:t>s</w:t>
      </w:r>
      <w:r w:rsidR="00A40799">
        <w:rPr>
          <w:sz w:val="24"/>
          <w:szCs w:val="24"/>
        </w:rPr>
        <w:t xml:space="preserve"> to save the current program state for later, </w:t>
      </w:r>
      <w:r w:rsidR="004B3F08">
        <w:rPr>
          <w:i/>
          <w:sz w:val="24"/>
          <w:szCs w:val="24"/>
        </w:rPr>
        <w:t>SANIMAL</w:t>
      </w:r>
      <w:r w:rsidR="004B3F08">
        <w:rPr>
          <w:sz w:val="24"/>
          <w:szCs w:val="24"/>
        </w:rPr>
        <w:t xml:space="preserve"> </w:t>
      </w:r>
      <w:r w:rsidR="00BB6F0E">
        <w:rPr>
          <w:sz w:val="24"/>
          <w:szCs w:val="24"/>
        </w:rPr>
        <w:t>has</w:t>
      </w:r>
      <w:r w:rsidR="004B3F08">
        <w:rPr>
          <w:sz w:val="24"/>
          <w:szCs w:val="24"/>
        </w:rPr>
        <w:t xml:space="preserve"> a save button </w:t>
      </w:r>
      <w:r w:rsidR="001A1541">
        <w:rPr>
          <w:sz w:val="24"/>
          <w:szCs w:val="24"/>
        </w:rPr>
        <w:t xml:space="preserve">which </w:t>
      </w:r>
      <w:r w:rsidR="004B3F08">
        <w:rPr>
          <w:sz w:val="24"/>
          <w:szCs w:val="24"/>
        </w:rPr>
        <w:t>serialize</w:t>
      </w:r>
      <w:r w:rsidR="00CE175A">
        <w:rPr>
          <w:sz w:val="24"/>
          <w:szCs w:val="24"/>
        </w:rPr>
        <w:t>s</w:t>
      </w:r>
      <w:r w:rsidR="004B3F08">
        <w:rPr>
          <w:sz w:val="24"/>
          <w:szCs w:val="24"/>
        </w:rPr>
        <w:t xml:space="preserve"> its internal data model and save</w:t>
      </w:r>
      <w:r w:rsidR="00CE175A">
        <w:rPr>
          <w:sz w:val="24"/>
          <w:szCs w:val="24"/>
        </w:rPr>
        <w:t>s</w:t>
      </w:r>
      <w:r w:rsidR="004B3F08">
        <w:rPr>
          <w:sz w:val="24"/>
          <w:szCs w:val="24"/>
        </w:rPr>
        <w:t xml:space="preserve"> it into a file. This file </w:t>
      </w:r>
      <w:r w:rsidR="00CE175A">
        <w:rPr>
          <w:sz w:val="24"/>
          <w:szCs w:val="24"/>
        </w:rPr>
        <w:t>can</w:t>
      </w:r>
      <w:r w:rsidR="004B3F08">
        <w:rPr>
          <w:sz w:val="24"/>
          <w:szCs w:val="24"/>
        </w:rPr>
        <w:t xml:space="preserve"> then be </w:t>
      </w:r>
      <w:r w:rsidR="001A1541">
        <w:rPr>
          <w:sz w:val="24"/>
          <w:szCs w:val="24"/>
        </w:rPr>
        <w:t>opened through the program</w:t>
      </w:r>
      <w:r w:rsidR="004B3F08">
        <w:rPr>
          <w:sz w:val="24"/>
          <w:szCs w:val="24"/>
        </w:rPr>
        <w:t xml:space="preserve"> and all data such as species, locations, and images </w:t>
      </w:r>
      <w:r w:rsidR="00CE175A">
        <w:rPr>
          <w:sz w:val="24"/>
          <w:szCs w:val="24"/>
        </w:rPr>
        <w:t>are</w:t>
      </w:r>
      <w:r w:rsidR="004B3F08">
        <w:rPr>
          <w:sz w:val="24"/>
          <w:szCs w:val="24"/>
        </w:rPr>
        <w:t xml:space="preserve"> loaded in. </w:t>
      </w:r>
    </w:p>
    <w:p w:rsidR="00BF0EE3" w:rsidRDefault="00BF0EE3" w:rsidP="00A40799">
      <w:pPr>
        <w:pStyle w:val="NoSpacing"/>
        <w:spacing w:line="360" w:lineRule="auto"/>
        <w:ind w:firstLine="720"/>
        <w:rPr>
          <w:sz w:val="24"/>
          <w:szCs w:val="24"/>
        </w:rPr>
      </w:pPr>
      <w:r>
        <w:rPr>
          <w:sz w:val="24"/>
          <w:szCs w:val="24"/>
        </w:rPr>
        <w:t>It quickly became clear that researchers from all different kinds of regions were going to use this software, and therefore it was important to support different units</w:t>
      </w:r>
      <w:r w:rsidR="008350B9">
        <w:rPr>
          <w:sz w:val="24"/>
          <w:szCs w:val="24"/>
        </w:rPr>
        <w:t xml:space="preserve"> of measurement</w:t>
      </w:r>
      <w:r>
        <w:rPr>
          <w:sz w:val="24"/>
          <w:szCs w:val="24"/>
        </w:rPr>
        <w:t xml:space="preserve">. Elevation </w:t>
      </w:r>
      <w:r w:rsidR="008350B9">
        <w:rPr>
          <w:sz w:val="24"/>
          <w:szCs w:val="24"/>
        </w:rPr>
        <w:t>can</w:t>
      </w:r>
      <w:r>
        <w:rPr>
          <w:sz w:val="24"/>
          <w:szCs w:val="24"/>
        </w:rPr>
        <w:t xml:space="preserve"> be displayed in feet or meters and location </w:t>
      </w:r>
      <w:r w:rsidR="008350B9">
        <w:rPr>
          <w:sz w:val="24"/>
          <w:szCs w:val="24"/>
        </w:rPr>
        <w:t>can</w:t>
      </w:r>
      <w:r>
        <w:rPr>
          <w:sz w:val="24"/>
          <w:szCs w:val="24"/>
        </w:rPr>
        <w:t xml:space="preserve"> be displayed in latitude/longitude or UTM.</w:t>
      </w:r>
      <w:r w:rsidR="00E13D41">
        <w:rPr>
          <w:sz w:val="24"/>
          <w:szCs w:val="24"/>
        </w:rPr>
        <w:t xml:space="preserve"> When importing photos, </w:t>
      </w:r>
      <w:r w:rsidR="00E13D41">
        <w:rPr>
          <w:i/>
          <w:sz w:val="24"/>
          <w:szCs w:val="24"/>
        </w:rPr>
        <w:t>SANIMAL</w:t>
      </w:r>
      <w:r w:rsidR="00E13D41">
        <w:rPr>
          <w:sz w:val="24"/>
          <w:szCs w:val="24"/>
        </w:rPr>
        <w:t xml:space="preserve"> asks the user whether they are entering location position in UTM or latitude/longitude, and if elevation</w:t>
      </w:r>
      <w:r w:rsidR="0008709C">
        <w:rPr>
          <w:sz w:val="24"/>
          <w:szCs w:val="24"/>
        </w:rPr>
        <w:t xml:space="preserve"> </w:t>
      </w:r>
      <w:r w:rsidR="008350B9">
        <w:rPr>
          <w:sz w:val="24"/>
          <w:szCs w:val="24"/>
        </w:rPr>
        <w:t xml:space="preserve">is </w:t>
      </w:r>
      <w:r w:rsidR="006D62AA">
        <w:rPr>
          <w:sz w:val="24"/>
          <w:szCs w:val="24"/>
        </w:rPr>
        <w:t xml:space="preserve">given </w:t>
      </w:r>
      <w:r w:rsidR="008350B9">
        <w:rPr>
          <w:sz w:val="24"/>
          <w:szCs w:val="24"/>
        </w:rPr>
        <w:t xml:space="preserve">in </w:t>
      </w:r>
      <w:r w:rsidR="0008709C">
        <w:rPr>
          <w:sz w:val="24"/>
          <w:szCs w:val="24"/>
        </w:rPr>
        <w:t>feet or meters</w:t>
      </w:r>
      <w:r w:rsidR="00E13D41">
        <w:rPr>
          <w:sz w:val="24"/>
          <w:szCs w:val="24"/>
        </w:rPr>
        <w:t xml:space="preserve">. </w:t>
      </w:r>
      <w:r w:rsidR="005260B8">
        <w:rPr>
          <w:sz w:val="24"/>
          <w:szCs w:val="24"/>
        </w:rPr>
        <w:t xml:space="preserve">This </w:t>
      </w:r>
      <w:r w:rsidR="0008709C">
        <w:rPr>
          <w:sz w:val="24"/>
          <w:szCs w:val="24"/>
        </w:rPr>
        <w:t>small change</w:t>
      </w:r>
      <w:r w:rsidR="005260B8">
        <w:rPr>
          <w:sz w:val="24"/>
          <w:szCs w:val="24"/>
        </w:rPr>
        <w:t xml:space="preserve"> made the software more </w:t>
      </w:r>
      <w:r w:rsidR="00A06F0E">
        <w:rPr>
          <w:sz w:val="24"/>
          <w:szCs w:val="24"/>
        </w:rPr>
        <w:t xml:space="preserve">flexible </w:t>
      </w:r>
      <w:r w:rsidR="005260B8">
        <w:rPr>
          <w:sz w:val="24"/>
          <w:szCs w:val="24"/>
        </w:rPr>
        <w:t xml:space="preserve">than </w:t>
      </w:r>
      <w:proofErr w:type="spellStart"/>
      <w:r w:rsidR="005260B8">
        <w:rPr>
          <w:i/>
          <w:sz w:val="24"/>
          <w:szCs w:val="24"/>
        </w:rPr>
        <w:t>DataAnalyze</w:t>
      </w:r>
      <w:proofErr w:type="spellEnd"/>
      <w:r w:rsidR="005260B8">
        <w:rPr>
          <w:sz w:val="24"/>
          <w:szCs w:val="24"/>
        </w:rPr>
        <w:t xml:space="preserve">, which only supported UTM and meters. </w:t>
      </w:r>
    </w:p>
    <w:p w:rsidR="0046581A" w:rsidRDefault="00053F31" w:rsidP="00AA6AF0">
      <w:pPr>
        <w:pStyle w:val="NoSpacing"/>
        <w:spacing w:line="360" w:lineRule="auto"/>
        <w:ind w:firstLine="720"/>
        <w:rPr>
          <w:sz w:val="24"/>
          <w:szCs w:val="24"/>
        </w:rPr>
      </w:pPr>
      <w:r>
        <w:rPr>
          <w:sz w:val="24"/>
          <w:szCs w:val="24"/>
        </w:rPr>
        <w:t>(3)</w:t>
      </w:r>
      <w:r w:rsidR="00A61E68">
        <w:rPr>
          <w:sz w:val="24"/>
          <w:szCs w:val="24"/>
        </w:rPr>
        <w:t xml:space="preserve"> The largest flaw inherent in </w:t>
      </w:r>
      <w:proofErr w:type="spellStart"/>
      <w:r w:rsidR="00A61E68">
        <w:rPr>
          <w:i/>
          <w:sz w:val="24"/>
          <w:szCs w:val="24"/>
        </w:rPr>
        <w:t>DataAnalyze</w:t>
      </w:r>
      <w:proofErr w:type="spellEnd"/>
      <w:r w:rsidR="00A61E68">
        <w:rPr>
          <w:i/>
          <w:sz w:val="24"/>
          <w:szCs w:val="24"/>
        </w:rPr>
        <w:t xml:space="preserve"> </w:t>
      </w:r>
      <w:r w:rsidR="00A61E68">
        <w:rPr>
          <w:sz w:val="24"/>
          <w:szCs w:val="24"/>
        </w:rPr>
        <w:t xml:space="preserve">is its inability to clearly show analysis results. To </w:t>
      </w:r>
      <w:r w:rsidR="00097E7A">
        <w:rPr>
          <w:sz w:val="24"/>
          <w:szCs w:val="24"/>
        </w:rPr>
        <w:t>start</w:t>
      </w:r>
      <w:r w:rsidR="00A61E68">
        <w:rPr>
          <w:sz w:val="24"/>
          <w:szCs w:val="24"/>
        </w:rPr>
        <w:t>,</w:t>
      </w:r>
      <w:r w:rsidR="00244537">
        <w:rPr>
          <w:sz w:val="24"/>
          <w:szCs w:val="24"/>
        </w:rPr>
        <w:t xml:space="preserve"> </w:t>
      </w:r>
      <w:r w:rsidR="0041112C">
        <w:rPr>
          <w:i/>
          <w:sz w:val="24"/>
          <w:szCs w:val="24"/>
        </w:rPr>
        <w:t>SANIMAL</w:t>
      </w:r>
      <w:r w:rsidR="0041112C">
        <w:rPr>
          <w:sz w:val="24"/>
          <w:szCs w:val="24"/>
        </w:rPr>
        <w:t xml:space="preserve"> could recreate the </w:t>
      </w:r>
      <w:proofErr w:type="spellStart"/>
      <w:r w:rsidR="0041112C">
        <w:rPr>
          <w:i/>
          <w:sz w:val="24"/>
          <w:szCs w:val="24"/>
        </w:rPr>
        <w:t>DataAnalyze</w:t>
      </w:r>
      <w:proofErr w:type="spellEnd"/>
      <w:r w:rsidR="00145119">
        <w:rPr>
          <w:sz w:val="24"/>
          <w:szCs w:val="24"/>
        </w:rPr>
        <w:t xml:space="preserve"> </w:t>
      </w:r>
      <w:r w:rsidR="00A06F0E">
        <w:rPr>
          <w:sz w:val="24"/>
          <w:szCs w:val="24"/>
        </w:rPr>
        <w:t>output.</w:t>
      </w:r>
      <w:r w:rsidR="00097E7A">
        <w:rPr>
          <w:sz w:val="24"/>
          <w:szCs w:val="24"/>
        </w:rPr>
        <w:t xml:space="preserve"> Recreating the output allowed </w:t>
      </w:r>
      <w:r w:rsidR="00097E7A">
        <w:rPr>
          <w:i/>
          <w:sz w:val="24"/>
          <w:szCs w:val="24"/>
        </w:rPr>
        <w:t>SANIMAL</w:t>
      </w:r>
      <w:r w:rsidR="00097E7A">
        <w:rPr>
          <w:sz w:val="24"/>
          <w:szCs w:val="24"/>
        </w:rPr>
        <w:t xml:space="preserve"> to appeal to researchers used to the old system, and then build upon it. Because source code to </w:t>
      </w:r>
      <w:proofErr w:type="spellStart"/>
      <w:r w:rsidR="00097E7A">
        <w:rPr>
          <w:i/>
          <w:sz w:val="24"/>
          <w:szCs w:val="24"/>
        </w:rPr>
        <w:t>DataAnalyze</w:t>
      </w:r>
      <w:proofErr w:type="spellEnd"/>
      <w:r w:rsidR="00097E7A">
        <w:rPr>
          <w:sz w:val="24"/>
          <w:szCs w:val="24"/>
        </w:rPr>
        <w:t xml:space="preserve"> was not available, the </w:t>
      </w:r>
      <w:r w:rsidR="00097E7A">
        <w:rPr>
          <w:i/>
          <w:sz w:val="24"/>
          <w:szCs w:val="24"/>
        </w:rPr>
        <w:t>output.txt</w:t>
      </w:r>
      <w:r w:rsidR="0041112C">
        <w:rPr>
          <w:sz w:val="24"/>
          <w:szCs w:val="24"/>
        </w:rPr>
        <w:t xml:space="preserve"> was reverse engineered using </w:t>
      </w:r>
      <w:r w:rsidR="00097E7A" w:rsidRPr="00097E7A">
        <w:rPr>
          <w:sz w:val="24"/>
          <w:szCs w:val="24"/>
        </w:rPr>
        <w:t>Dr. Sanderson’s</w:t>
      </w:r>
      <w:r w:rsidR="00097E7A">
        <w:rPr>
          <w:i/>
          <w:sz w:val="24"/>
          <w:szCs w:val="24"/>
        </w:rPr>
        <w:t xml:space="preserve"> </w:t>
      </w:r>
      <w:r w:rsidR="0041112C">
        <w:rPr>
          <w:sz w:val="24"/>
          <w:szCs w:val="24"/>
        </w:rPr>
        <w:t>documentation as well as trial and error. In the reverse engineering process</w:t>
      </w:r>
      <w:r w:rsidR="009F2E1B">
        <w:rPr>
          <w:sz w:val="24"/>
          <w:szCs w:val="24"/>
        </w:rPr>
        <w:t>,</w:t>
      </w:r>
      <w:r w:rsidR="0041112C">
        <w:rPr>
          <w:sz w:val="24"/>
          <w:szCs w:val="24"/>
        </w:rPr>
        <w:t xml:space="preserve"> many </w:t>
      </w:r>
      <w:r w:rsidR="00AA6AF0">
        <w:rPr>
          <w:sz w:val="24"/>
          <w:szCs w:val="24"/>
        </w:rPr>
        <w:t xml:space="preserve">major </w:t>
      </w:r>
      <w:r w:rsidR="0041112C">
        <w:rPr>
          <w:sz w:val="24"/>
          <w:szCs w:val="24"/>
        </w:rPr>
        <w:t xml:space="preserve">bugs were discovered in </w:t>
      </w:r>
      <w:proofErr w:type="spellStart"/>
      <w:r w:rsidR="0041112C">
        <w:rPr>
          <w:i/>
          <w:sz w:val="24"/>
          <w:szCs w:val="24"/>
        </w:rPr>
        <w:t>DataAnalyze</w:t>
      </w:r>
      <w:proofErr w:type="spellEnd"/>
      <w:r w:rsidR="0041112C">
        <w:rPr>
          <w:sz w:val="24"/>
          <w:szCs w:val="24"/>
        </w:rPr>
        <w:t xml:space="preserve"> unknown to researchers at the time. </w:t>
      </w:r>
      <w:r w:rsidR="0041112C">
        <w:rPr>
          <w:i/>
          <w:sz w:val="24"/>
          <w:szCs w:val="24"/>
        </w:rPr>
        <w:t>SANIMAL</w:t>
      </w:r>
      <w:r w:rsidR="00AA6AF0">
        <w:rPr>
          <w:sz w:val="24"/>
          <w:szCs w:val="24"/>
        </w:rPr>
        <w:t>’s algorithms</w:t>
      </w:r>
      <w:r w:rsidR="0041112C">
        <w:rPr>
          <w:sz w:val="24"/>
          <w:szCs w:val="24"/>
        </w:rPr>
        <w:t xml:space="preserve"> fixed all </w:t>
      </w:r>
      <w:r w:rsidR="00A06F0E">
        <w:rPr>
          <w:sz w:val="24"/>
          <w:szCs w:val="24"/>
        </w:rPr>
        <w:t xml:space="preserve">encountered </w:t>
      </w:r>
      <w:r w:rsidR="0041112C">
        <w:rPr>
          <w:sz w:val="24"/>
          <w:szCs w:val="24"/>
        </w:rPr>
        <w:t xml:space="preserve">bugs. </w:t>
      </w:r>
    </w:p>
    <w:p w:rsidR="00053F31" w:rsidRDefault="00A61E68" w:rsidP="00AA6AF0">
      <w:pPr>
        <w:pStyle w:val="NoSpacing"/>
        <w:spacing w:line="360" w:lineRule="auto"/>
        <w:ind w:firstLine="720"/>
        <w:rPr>
          <w:sz w:val="24"/>
          <w:szCs w:val="24"/>
        </w:rPr>
      </w:pPr>
      <w:r>
        <w:rPr>
          <w:sz w:val="24"/>
          <w:szCs w:val="24"/>
        </w:rPr>
        <w:lastRenderedPageBreak/>
        <w:t>To improve analysis, a</w:t>
      </w:r>
      <w:r w:rsidR="00053F31">
        <w:rPr>
          <w:sz w:val="24"/>
          <w:szCs w:val="24"/>
        </w:rPr>
        <w:t xml:space="preserve"> map </w:t>
      </w:r>
      <w:r w:rsidR="0022459E">
        <w:rPr>
          <w:sz w:val="24"/>
          <w:szCs w:val="24"/>
        </w:rPr>
        <w:t>is included</w:t>
      </w:r>
      <w:r w:rsidR="00053F31">
        <w:rPr>
          <w:sz w:val="24"/>
          <w:szCs w:val="24"/>
        </w:rPr>
        <w:t xml:space="preserve"> which display</w:t>
      </w:r>
      <w:r w:rsidR="0022459E">
        <w:rPr>
          <w:sz w:val="24"/>
          <w:szCs w:val="24"/>
        </w:rPr>
        <w:t>s</w:t>
      </w:r>
      <w:r w:rsidR="00053F31">
        <w:rPr>
          <w:sz w:val="24"/>
          <w:szCs w:val="24"/>
        </w:rPr>
        <w:t xml:space="preserve"> a marker at each </w:t>
      </w:r>
      <w:r w:rsidR="0041391D">
        <w:rPr>
          <w:sz w:val="24"/>
          <w:szCs w:val="24"/>
        </w:rPr>
        <w:t>registered location</w:t>
      </w:r>
      <w:r w:rsidR="00053F31">
        <w:rPr>
          <w:sz w:val="24"/>
          <w:szCs w:val="24"/>
        </w:rPr>
        <w:t>.</w:t>
      </w:r>
      <w:r w:rsidR="00B17D79">
        <w:rPr>
          <w:sz w:val="24"/>
          <w:szCs w:val="24"/>
        </w:rPr>
        <w:t xml:space="preserve"> The map allow</w:t>
      </w:r>
      <w:r w:rsidR="0022459E">
        <w:rPr>
          <w:sz w:val="24"/>
          <w:szCs w:val="24"/>
        </w:rPr>
        <w:t>s</w:t>
      </w:r>
      <w:r w:rsidR="00B17D79">
        <w:rPr>
          <w:sz w:val="24"/>
          <w:szCs w:val="24"/>
        </w:rPr>
        <w:t xml:space="preserve"> selection </w:t>
      </w:r>
      <w:r w:rsidR="008E1205">
        <w:rPr>
          <w:sz w:val="24"/>
          <w:szCs w:val="24"/>
        </w:rPr>
        <w:t>from a list of</w:t>
      </w:r>
      <w:r w:rsidR="00B17D79">
        <w:rPr>
          <w:sz w:val="24"/>
          <w:szCs w:val="24"/>
        </w:rPr>
        <w:t xml:space="preserve"> various map providers</w:t>
      </w:r>
      <w:r w:rsidR="0022459E">
        <w:rPr>
          <w:sz w:val="24"/>
          <w:szCs w:val="24"/>
        </w:rPr>
        <w:t xml:space="preserve"> like google maps, open street map, </w:t>
      </w:r>
      <w:r w:rsidR="00097E7A">
        <w:rPr>
          <w:sz w:val="24"/>
          <w:szCs w:val="24"/>
        </w:rPr>
        <w:t xml:space="preserve">and </w:t>
      </w:r>
      <w:r w:rsidR="0022459E">
        <w:rPr>
          <w:sz w:val="24"/>
          <w:szCs w:val="24"/>
        </w:rPr>
        <w:t xml:space="preserve">virtual earth. Each provider provides a different set of map tiles which can be used to view street, satellite, or terrain data. </w:t>
      </w:r>
      <w:r w:rsidR="00E74808">
        <w:rPr>
          <w:sz w:val="24"/>
          <w:szCs w:val="24"/>
        </w:rPr>
        <w:t>This map allow</w:t>
      </w:r>
      <w:r w:rsidR="00C64E75">
        <w:rPr>
          <w:sz w:val="24"/>
          <w:szCs w:val="24"/>
        </w:rPr>
        <w:t>s</w:t>
      </w:r>
      <w:r w:rsidR="00E74808">
        <w:rPr>
          <w:sz w:val="24"/>
          <w:szCs w:val="24"/>
        </w:rPr>
        <w:t xml:space="preserve"> playback of image data based on </w:t>
      </w:r>
      <w:r w:rsidR="00474860">
        <w:rPr>
          <w:sz w:val="24"/>
          <w:szCs w:val="24"/>
        </w:rPr>
        <w:t xml:space="preserve">date and time taken. A progress bar </w:t>
      </w:r>
      <w:r w:rsidR="00C64E75">
        <w:rPr>
          <w:sz w:val="24"/>
          <w:szCs w:val="24"/>
        </w:rPr>
        <w:t>lets</w:t>
      </w:r>
      <w:r w:rsidR="00474860">
        <w:rPr>
          <w:sz w:val="24"/>
          <w:szCs w:val="24"/>
        </w:rPr>
        <w:t xml:space="preserve"> users to watch the data like a video from the first image’s date to the last one. When the playback </w:t>
      </w:r>
      <w:r w:rsidR="00C64E75">
        <w:rPr>
          <w:sz w:val="24"/>
          <w:szCs w:val="24"/>
        </w:rPr>
        <w:t>gets close</w:t>
      </w:r>
      <w:r w:rsidR="00474860">
        <w:rPr>
          <w:sz w:val="24"/>
          <w:szCs w:val="24"/>
        </w:rPr>
        <w:t xml:space="preserve"> an image’s date</w:t>
      </w:r>
      <w:r w:rsidR="00C64E75">
        <w:rPr>
          <w:sz w:val="24"/>
          <w:szCs w:val="24"/>
        </w:rPr>
        <w:t xml:space="preserve"> taken</w:t>
      </w:r>
      <w:r w:rsidR="00474860">
        <w:rPr>
          <w:sz w:val="24"/>
          <w:szCs w:val="24"/>
        </w:rPr>
        <w:t>, an image thumbnail is displayed at the location the image was taken. This allows researchers to visualize where images were taken and what time</w:t>
      </w:r>
      <w:r w:rsidR="00A06F0E">
        <w:rPr>
          <w:sz w:val="24"/>
          <w:szCs w:val="24"/>
        </w:rPr>
        <w:t xml:space="preserve"> periods</w:t>
      </w:r>
      <w:r w:rsidR="00474860">
        <w:rPr>
          <w:sz w:val="24"/>
          <w:szCs w:val="24"/>
        </w:rPr>
        <w:t xml:space="preserve"> throughout the study. </w:t>
      </w:r>
    </w:p>
    <w:p w:rsidR="00FE0BD7" w:rsidRDefault="00FE0BD7" w:rsidP="00FE0BD7">
      <w:pPr>
        <w:pStyle w:val="NoSpacing"/>
        <w:spacing w:line="360" w:lineRule="auto"/>
        <w:rPr>
          <w:sz w:val="24"/>
          <w:szCs w:val="24"/>
        </w:rPr>
      </w:pPr>
    </w:p>
    <w:p w:rsidR="00FE0BD7" w:rsidRDefault="00FE0BD7" w:rsidP="00FE0BD7">
      <w:pPr>
        <w:pStyle w:val="NoSpacing"/>
        <w:spacing w:line="360" w:lineRule="auto"/>
        <w:rPr>
          <w:b/>
          <w:sz w:val="28"/>
          <w:szCs w:val="24"/>
        </w:rPr>
      </w:pPr>
      <w:r>
        <w:rPr>
          <w:b/>
          <w:i/>
          <w:sz w:val="28"/>
          <w:szCs w:val="24"/>
        </w:rPr>
        <w:t>SANIMAL</w:t>
      </w:r>
      <w:r>
        <w:rPr>
          <w:b/>
          <w:sz w:val="28"/>
          <w:szCs w:val="24"/>
        </w:rPr>
        <w:t xml:space="preserve"> Swing Deficiencies:</w:t>
      </w:r>
    </w:p>
    <w:p w:rsidR="00FE0BD7" w:rsidRDefault="00FE0BD7" w:rsidP="00FE0BD7">
      <w:pPr>
        <w:pStyle w:val="NoSpacing"/>
        <w:spacing w:line="360" w:lineRule="auto"/>
        <w:rPr>
          <w:sz w:val="24"/>
          <w:szCs w:val="24"/>
        </w:rPr>
      </w:pPr>
      <w:r>
        <w:rPr>
          <w:sz w:val="24"/>
          <w:szCs w:val="24"/>
        </w:rPr>
        <w:tab/>
      </w:r>
      <w:r w:rsidR="00FA19EF">
        <w:rPr>
          <w:sz w:val="24"/>
          <w:szCs w:val="24"/>
        </w:rPr>
        <w:t xml:space="preserve">After some basic testing was done on the first version of </w:t>
      </w:r>
      <w:r w:rsidR="00FA19EF">
        <w:rPr>
          <w:i/>
          <w:sz w:val="24"/>
          <w:szCs w:val="24"/>
        </w:rPr>
        <w:t>SANIMAL</w:t>
      </w:r>
      <w:r w:rsidR="00FA19EF">
        <w:rPr>
          <w:sz w:val="24"/>
          <w:szCs w:val="24"/>
        </w:rPr>
        <w:t xml:space="preserve">, it was clear that many issues were not fully addressed, and additional features were requested. Most importantly, </w:t>
      </w:r>
      <w:r w:rsidR="00FA19EF">
        <w:rPr>
          <w:i/>
          <w:sz w:val="24"/>
          <w:szCs w:val="24"/>
        </w:rPr>
        <w:t>SANIMAL</w:t>
      </w:r>
      <w:r w:rsidR="00FA19EF">
        <w:rPr>
          <w:sz w:val="24"/>
          <w:szCs w:val="24"/>
        </w:rPr>
        <w:t xml:space="preserve"> did not use a database backend </w:t>
      </w:r>
      <w:r w:rsidR="00474530">
        <w:rPr>
          <w:sz w:val="24"/>
          <w:szCs w:val="24"/>
        </w:rPr>
        <w:t xml:space="preserve">which made it difficult to collaborate. </w:t>
      </w:r>
      <w:r w:rsidR="007676B0">
        <w:rPr>
          <w:sz w:val="24"/>
          <w:szCs w:val="24"/>
        </w:rPr>
        <w:t xml:space="preserve">Species and location lists needed to be created or </w:t>
      </w:r>
      <w:r w:rsidR="00A06F0E">
        <w:rPr>
          <w:sz w:val="24"/>
          <w:szCs w:val="24"/>
        </w:rPr>
        <w:t xml:space="preserve">manually </w:t>
      </w:r>
      <w:r w:rsidR="007676B0">
        <w:rPr>
          <w:sz w:val="24"/>
          <w:szCs w:val="24"/>
        </w:rPr>
        <w:t>loaded every time the software was opened. I</w:t>
      </w:r>
      <w:r w:rsidR="00474530">
        <w:rPr>
          <w:sz w:val="24"/>
          <w:szCs w:val="24"/>
        </w:rPr>
        <w:t xml:space="preserve">mages were not directly tagged with EXIF metadata, so any species and location data were purely stored inside </w:t>
      </w:r>
      <w:r w:rsidR="00474530">
        <w:rPr>
          <w:i/>
          <w:sz w:val="24"/>
          <w:szCs w:val="24"/>
        </w:rPr>
        <w:t>SANIMAL</w:t>
      </w:r>
      <w:r w:rsidR="00474530">
        <w:rPr>
          <w:sz w:val="24"/>
          <w:szCs w:val="24"/>
        </w:rPr>
        <w:t xml:space="preserve"> or a saved project file. This meant it was impossible to share images with other researchers without passing project files. While the image tagging process was much faster than on the original </w:t>
      </w:r>
      <w:proofErr w:type="spellStart"/>
      <w:r w:rsidR="00474530">
        <w:rPr>
          <w:i/>
          <w:sz w:val="24"/>
          <w:szCs w:val="24"/>
        </w:rPr>
        <w:t>DataAnalyze</w:t>
      </w:r>
      <w:proofErr w:type="spellEnd"/>
      <w:r w:rsidR="00474530">
        <w:rPr>
          <w:sz w:val="24"/>
          <w:szCs w:val="24"/>
        </w:rPr>
        <w:t xml:space="preserve"> tool, the process was still tedious. Many mouse clicks were required to create a species and tag it onto an image. The analysis provided by </w:t>
      </w:r>
      <w:r w:rsidR="00474530">
        <w:rPr>
          <w:i/>
          <w:sz w:val="24"/>
          <w:szCs w:val="24"/>
        </w:rPr>
        <w:t>SANIMAL</w:t>
      </w:r>
      <w:r w:rsidR="00474530">
        <w:rPr>
          <w:sz w:val="24"/>
          <w:szCs w:val="24"/>
        </w:rPr>
        <w:t xml:space="preserve"> was basic and, other than the map</w:t>
      </w:r>
      <w:r w:rsidR="00A06F0E">
        <w:rPr>
          <w:sz w:val="24"/>
          <w:szCs w:val="24"/>
        </w:rPr>
        <w:t xml:space="preserve"> </w:t>
      </w:r>
      <w:r w:rsidR="00C6511E">
        <w:rPr>
          <w:sz w:val="24"/>
          <w:szCs w:val="24"/>
        </w:rPr>
        <w:t>display</w:t>
      </w:r>
      <w:r w:rsidR="00474530">
        <w:rPr>
          <w:sz w:val="24"/>
          <w:szCs w:val="24"/>
        </w:rPr>
        <w:t xml:space="preserve">, the same as </w:t>
      </w:r>
      <w:proofErr w:type="spellStart"/>
      <w:r w:rsidR="00474530">
        <w:rPr>
          <w:i/>
          <w:sz w:val="24"/>
          <w:szCs w:val="24"/>
        </w:rPr>
        <w:t>DataAnalyze</w:t>
      </w:r>
      <w:proofErr w:type="spellEnd"/>
      <w:r w:rsidR="00474530">
        <w:rPr>
          <w:sz w:val="24"/>
          <w:szCs w:val="24"/>
        </w:rPr>
        <w:t xml:space="preserve">. </w:t>
      </w:r>
      <w:r w:rsidR="0085791D">
        <w:rPr>
          <w:sz w:val="24"/>
          <w:szCs w:val="24"/>
        </w:rPr>
        <w:t xml:space="preserve">It was clear that the first iteration of </w:t>
      </w:r>
      <w:r w:rsidR="0085791D">
        <w:rPr>
          <w:i/>
          <w:sz w:val="24"/>
          <w:szCs w:val="24"/>
        </w:rPr>
        <w:t>SANIMAL</w:t>
      </w:r>
      <w:r w:rsidR="0085791D">
        <w:rPr>
          <w:sz w:val="24"/>
          <w:szCs w:val="24"/>
        </w:rPr>
        <w:t xml:space="preserve"> was insufficient, and a second iteration of the software was needed.</w:t>
      </w:r>
    </w:p>
    <w:p w:rsidR="0085791D" w:rsidRDefault="0085791D" w:rsidP="00FE0BD7">
      <w:pPr>
        <w:pStyle w:val="NoSpacing"/>
        <w:spacing w:line="360" w:lineRule="auto"/>
        <w:rPr>
          <w:sz w:val="24"/>
          <w:szCs w:val="24"/>
        </w:rPr>
      </w:pPr>
    </w:p>
    <w:p w:rsidR="0085791D" w:rsidRDefault="0085791D" w:rsidP="00FE0BD7">
      <w:pPr>
        <w:pStyle w:val="NoSpacing"/>
        <w:spacing w:line="360" w:lineRule="auto"/>
        <w:rPr>
          <w:sz w:val="28"/>
          <w:szCs w:val="24"/>
        </w:rPr>
      </w:pPr>
      <w:r>
        <w:rPr>
          <w:b/>
          <w:i/>
          <w:sz w:val="28"/>
          <w:szCs w:val="24"/>
        </w:rPr>
        <w:t>SANIMAL FX</w:t>
      </w:r>
      <w:r>
        <w:rPr>
          <w:sz w:val="28"/>
          <w:szCs w:val="24"/>
        </w:rPr>
        <w:t>:</w:t>
      </w:r>
    </w:p>
    <w:p w:rsidR="009F28BA" w:rsidRPr="0041391D" w:rsidRDefault="009F28BA" w:rsidP="009F28BA">
      <w:pPr>
        <w:pStyle w:val="NoSpacing"/>
        <w:spacing w:line="360" w:lineRule="auto"/>
        <w:rPr>
          <w:sz w:val="24"/>
          <w:szCs w:val="24"/>
        </w:rPr>
      </w:pPr>
      <w:r>
        <w:rPr>
          <w:sz w:val="24"/>
          <w:szCs w:val="24"/>
        </w:rPr>
        <w:tab/>
      </w:r>
      <w:r>
        <w:rPr>
          <w:sz w:val="24"/>
          <w:szCs w:val="28"/>
        </w:rPr>
        <w:t xml:space="preserve">To improve upon </w:t>
      </w:r>
      <w:r>
        <w:rPr>
          <w:i/>
          <w:sz w:val="24"/>
          <w:szCs w:val="28"/>
        </w:rPr>
        <w:t>SANIMAL</w:t>
      </w:r>
      <w:r>
        <w:rPr>
          <w:sz w:val="24"/>
          <w:szCs w:val="28"/>
        </w:rPr>
        <w:t>, it was clear that</w:t>
      </w:r>
      <w:r>
        <w:rPr>
          <w:i/>
          <w:sz w:val="24"/>
          <w:szCs w:val="28"/>
        </w:rPr>
        <w:t xml:space="preserve"> </w:t>
      </w:r>
      <w:r>
        <w:rPr>
          <w:sz w:val="24"/>
          <w:szCs w:val="28"/>
        </w:rPr>
        <w:t xml:space="preserve">the UI and user workflow needed to be </w:t>
      </w:r>
      <w:r w:rsidRPr="0041391D">
        <w:rPr>
          <w:sz w:val="24"/>
          <w:szCs w:val="24"/>
        </w:rPr>
        <w:t>redesigned to support more modern features such as drag and drop</w:t>
      </w:r>
      <w:r w:rsidR="00D45C78" w:rsidRPr="0041391D">
        <w:rPr>
          <w:sz w:val="24"/>
          <w:szCs w:val="24"/>
        </w:rPr>
        <w:t xml:space="preserve"> and cloud-based storage</w:t>
      </w:r>
      <w:r w:rsidRPr="0041391D">
        <w:rPr>
          <w:sz w:val="24"/>
          <w:szCs w:val="24"/>
        </w:rPr>
        <w:t xml:space="preserve">. </w:t>
      </w:r>
      <w:r w:rsidR="00A06F0E">
        <w:rPr>
          <w:sz w:val="24"/>
          <w:szCs w:val="24"/>
        </w:rPr>
        <w:t xml:space="preserve">By this </w:t>
      </w:r>
      <w:r w:rsidRPr="0041391D">
        <w:rPr>
          <w:sz w:val="24"/>
          <w:szCs w:val="24"/>
        </w:rPr>
        <w:t xml:space="preserve">time, Java 8 </w:t>
      </w:r>
      <w:r w:rsidR="00A06F0E">
        <w:rPr>
          <w:sz w:val="24"/>
          <w:szCs w:val="24"/>
        </w:rPr>
        <w:t xml:space="preserve">was fast becoming the </w:t>
      </w:r>
      <w:r w:rsidRPr="0041391D">
        <w:rPr>
          <w:sz w:val="24"/>
          <w:szCs w:val="24"/>
        </w:rPr>
        <w:t xml:space="preserve">standard in most Java applications. Java 8 came prepackaged with the new JavaFX graphics library which </w:t>
      </w:r>
      <w:r w:rsidR="0041391D">
        <w:rPr>
          <w:sz w:val="24"/>
          <w:szCs w:val="24"/>
        </w:rPr>
        <w:t>Oracle</w:t>
      </w:r>
      <w:r w:rsidRPr="0041391D">
        <w:rPr>
          <w:sz w:val="24"/>
          <w:szCs w:val="24"/>
        </w:rPr>
        <w:t xml:space="preserve"> meant as a replacement to Swing. JavaFX has many similarities to the C# UI such as the ability to perform data bindings and </w:t>
      </w:r>
      <w:r w:rsidRPr="0041391D">
        <w:rPr>
          <w:sz w:val="24"/>
          <w:szCs w:val="24"/>
        </w:rPr>
        <w:lastRenderedPageBreak/>
        <w:t>support the Model</w:t>
      </w:r>
      <w:r w:rsidR="00D45C78" w:rsidRPr="0041391D">
        <w:rPr>
          <w:sz w:val="24"/>
          <w:szCs w:val="24"/>
        </w:rPr>
        <w:t>-</w:t>
      </w:r>
      <w:r w:rsidRPr="0041391D">
        <w:rPr>
          <w:sz w:val="24"/>
          <w:szCs w:val="24"/>
        </w:rPr>
        <w:t>View</w:t>
      </w:r>
      <w:r w:rsidR="00D45C78" w:rsidRPr="0041391D">
        <w:rPr>
          <w:sz w:val="24"/>
          <w:szCs w:val="24"/>
        </w:rPr>
        <w:t>-</w:t>
      </w:r>
      <w:proofErr w:type="spellStart"/>
      <w:r w:rsidRPr="0041391D">
        <w:rPr>
          <w:sz w:val="24"/>
          <w:szCs w:val="24"/>
        </w:rPr>
        <w:t>ViewModel</w:t>
      </w:r>
      <w:proofErr w:type="spellEnd"/>
      <w:r w:rsidRPr="0041391D">
        <w:rPr>
          <w:sz w:val="24"/>
          <w:szCs w:val="24"/>
        </w:rPr>
        <w:t xml:space="preserve"> (MVVM) design pattern. The default controls also had a much </w:t>
      </w:r>
      <w:r w:rsidR="00A06F0E">
        <w:rPr>
          <w:sz w:val="24"/>
          <w:szCs w:val="24"/>
        </w:rPr>
        <w:t>more modern</w:t>
      </w:r>
      <w:r w:rsidR="00A06F0E" w:rsidRPr="0041391D">
        <w:rPr>
          <w:sz w:val="24"/>
          <w:szCs w:val="24"/>
        </w:rPr>
        <w:t xml:space="preserve"> </w:t>
      </w:r>
      <w:r w:rsidRPr="0041391D">
        <w:rPr>
          <w:sz w:val="24"/>
          <w:szCs w:val="24"/>
        </w:rPr>
        <w:t xml:space="preserve">look than previous frameworks which made it more appealing to users. </w:t>
      </w:r>
      <w:r w:rsidR="00A06F0E">
        <w:rPr>
          <w:sz w:val="24"/>
          <w:szCs w:val="24"/>
        </w:rPr>
        <w:t xml:space="preserve">Because of </w:t>
      </w:r>
      <w:r w:rsidR="005D2880" w:rsidRPr="0041391D">
        <w:rPr>
          <w:sz w:val="24"/>
          <w:szCs w:val="24"/>
        </w:rPr>
        <w:t xml:space="preserve">this, JavaFX was chosen as the UI framework for </w:t>
      </w:r>
      <w:r w:rsidR="005D2880" w:rsidRPr="0041391D">
        <w:rPr>
          <w:i/>
          <w:sz w:val="24"/>
          <w:szCs w:val="24"/>
        </w:rPr>
        <w:t>SANIMAL</w:t>
      </w:r>
      <w:r w:rsidR="005D2880" w:rsidRPr="0041391D">
        <w:rPr>
          <w:sz w:val="24"/>
          <w:szCs w:val="24"/>
        </w:rPr>
        <w:t xml:space="preserve">, and the software would be known as </w:t>
      </w:r>
      <w:r w:rsidR="005D2880" w:rsidRPr="0041391D">
        <w:rPr>
          <w:i/>
          <w:sz w:val="24"/>
          <w:szCs w:val="24"/>
        </w:rPr>
        <w:t>SANIMAL FX</w:t>
      </w:r>
      <w:r w:rsidR="005D2880" w:rsidRPr="0041391D">
        <w:rPr>
          <w:sz w:val="24"/>
          <w:szCs w:val="24"/>
        </w:rPr>
        <w:t xml:space="preserve">.  </w:t>
      </w:r>
    </w:p>
    <w:p w:rsidR="009F28BA" w:rsidRPr="00B30CB5" w:rsidRDefault="009F28BA" w:rsidP="009F28BA">
      <w:pPr>
        <w:pStyle w:val="NoSpacing"/>
        <w:spacing w:line="360" w:lineRule="auto"/>
        <w:rPr>
          <w:sz w:val="24"/>
          <w:szCs w:val="24"/>
        </w:rPr>
      </w:pPr>
      <w:r>
        <w:rPr>
          <w:sz w:val="24"/>
          <w:szCs w:val="24"/>
        </w:rPr>
        <w:tab/>
      </w:r>
      <w:r w:rsidR="005D2880">
        <w:rPr>
          <w:sz w:val="24"/>
          <w:szCs w:val="24"/>
        </w:rPr>
        <w:t xml:space="preserve">All issues discovered in </w:t>
      </w:r>
      <w:r w:rsidR="005D2880">
        <w:rPr>
          <w:i/>
          <w:sz w:val="24"/>
          <w:szCs w:val="24"/>
        </w:rPr>
        <w:t>SANIMAL</w:t>
      </w:r>
      <w:r w:rsidR="005D2880">
        <w:rPr>
          <w:sz w:val="24"/>
          <w:szCs w:val="24"/>
        </w:rPr>
        <w:t xml:space="preserve">, and </w:t>
      </w:r>
      <w:proofErr w:type="spellStart"/>
      <w:r w:rsidR="005D2880">
        <w:rPr>
          <w:i/>
          <w:sz w:val="24"/>
          <w:szCs w:val="24"/>
        </w:rPr>
        <w:t>DataAnalyze</w:t>
      </w:r>
      <w:proofErr w:type="spellEnd"/>
      <w:r w:rsidR="005D2880">
        <w:rPr>
          <w:i/>
          <w:sz w:val="24"/>
          <w:szCs w:val="24"/>
        </w:rPr>
        <w:t xml:space="preserve"> </w:t>
      </w:r>
      <w:r w:rsidR="005D2880">
        <w:rPr>
          <w:sz w:val="24"/>
          <w:szCs w:val="24"/>
        </w:rPr>
        <w:t>were addressed</w:t>
      </w:r>
      <w:r w:rsidR="00A06F0E">
        <w:rPr>
          <w:sz w:val="24"/>
          <w:szCs w:val="24"/>
        </w:rPr>
        <w:t xml:space="preserve"> within the new revision of software</w:t>
      </w:r>
      <w:r>
        <w:rPr>
          <w:sz w:val="24"/>
          <w:szCs w:val="24"/>
        </w:rPr>
        <w:t xml:space="preserve">. More specifically, </w:t>
      </w:r>
      <w:r w:rsidR="005D2880">
        <w:rPr>
          <w:i/>
          <w:sz w:val="24"/>
          <w:szCs w:val="24"/>
        </w:rPr>
        <w:t>SANIMAL FX</w:t>
      </w:r>
      <w:r>
        <w:rPr>
          <w:sz w:val="24"/>
          <w:szCs w:val="24"/>
        </w:rPr>
        <w:t xml:space="preserve"> had the following advantages</w:t>
      </w:r>
      <w:r w:rsidR="005D2880">
        <w:rPr>
          <w:sz w:val="24"/>
          <w:szCs w:val="24"/>
        </w:rPr>
        <w:t xml:space="preserve"> over original </w:t>
      </w:r>
      <w:r w:rsidR="005D2880">
        <w:rPr>
          <w:i/>
          <w:sz w:val="24"/>
          <w:szCs w:val="24"/>
        </w:rPr>
        <w:t>SANIMAL</w:t>
      </w:r>
      <w:r>
        <w:rPr>
          <w:sz w:val="24"/>
          <w:szCs w:val="24"/>
        </w:rPr>
        <w:t>:</w:t>
      </w:r>
    </w:p>
    <w:p w:rsidR="009F28BA" w:rsidRPr="00B30CB5" w:rsidRDefault="009F28BA" w:rsidP="009F28BA">
      <w:pPr>
        <w:pStyle w:val="NoSpacing"/>
        <w:spacing w:line="360" w:lineRule="auto"/>
        <w:rPr>
          <w:sz w:val="24"/>
          <w:szCs w:val="24"/>
        </w:rPr>
      </w:pPr>
    </w:p>
    <w:p w:rsidR="009F28BA" w:rsidRDefault="009F28BA" w:rsidP="009F28BA">
      <w:pPr>
        <w:pStyle w:val="NoSpacing"/>
        <w:numPr>
          <w:ilvl w:val="0"/>
          <w:numId w:val="4"/>
        </w:numPr>
        <w:spacing w:line="360" w:lineRule="auto"/>
        <w:rPr>
          <w:sz w:val="24"/>
          <w:szCs w:val="24"/>
        </w:rPr>
      </w:pPr>
      <w:r>
        <w:rPr>
          <w:i/>
          <w:sz w:val="24"/>
          <w:szCs w:val="24"/>
        </w:rPr>
        <w:t>SANIMAL</w:t>
      </w:r>
      <w:r w:rsidR="005D2880">
        <w:rPr>
          <w:i/>
          <w:sz w:val="24"/>
          <w:szCs w:val="24"/>
        </w:rPr>
        <w:t xml:space="preserve"> FX</w:t>
      </w:r>
      <w:r>
        <w:rPr>
          <w:sz w:val="24"/>
          <w:szCs w:val="24"/>
        </w:rPr>
        <w:t xml:space="preserve"> was written in Java</w:t>
      </w:r>
      <w:r w:rsidR="005D2880">
        <w:rPr>
          <w:sz w:val="24"/>
          <w:szCs w:val="24"/>
        </w:rPr>
        <w:t>FX</w:t>
      </w:r>
      <w:r>
        <w:rPr>
          <w:sz w:val="24"/>
          <w:szCs w:val="24"/>
        </w:rPr>
        <w:t xml:space="preserve"> </w:t>
      </w:r>
      <w:r w:rsidR="005D2880">
        <w:rPr>
          <w:sz w:val="24"/>
          <w:szCs w:val="24"/>
        </w:rPr>
        <w:t xml:space="preserve">which allowed for </w:t>
      </w:r>
      <w:r w:rsidR="007A5D0C">
        <w:rPr>
          <w:sz w:val="24"/>
          <w:szCs w:val="24"/>
        </w:rPr>
        <w:t xml:space="preserve">cleaner </w:t>
      </w:r>
      <w:r w:rsidR="005D2880">
        <w:rPr>
          <w:sz w:val="24"/>
          <w:szCs w:val="24"/>
        </w:rPr>
        <w:t>UI design</w:t>
      </w:r>
    </w:p>
    <w:p w:rsidR="00653983" w:rsidRDefault="005D2880" w:rsidP="00653983">
      <w:pPr>
        <w:pStyle w:val="NoSpacing"/>
        <w:numPr>
          <w:ilvl w:val="0"/>
          <w:numId w:val="4"/>
        </w:numPr>
        <w:spacing w:line="360" w:lineRule="auto"/>
        <w:rPr>
          <w:sz w:val="24"/>
          <w:szCs w:val="24"/>
        </w:rPr>
      </w:pPr>
      <w:r w:rsidRPr="005D2880">
        <w:rPr>
          <w:sz w:val="24"/>
          <w:szCs w:val="24"/>
        </w:rPr>
        <w:t>Metadata was directly embedded</w:t>
      </w:r>
      <w:r>
        <w:rPr>
          <w:sz w:val="24"/>
          <w:szCs w:val="24"/>
        </w:rPr>
        <w:t xml:space="preserve"> into images </w:t>
      </w:r>
    </w:p>
    <w:p w:rsidR="0085791D" w:rsidRPr="00653983" w:rsidRDefault="00653983" w:rsidP="00653983">
      <w:pPr>
        <w:pStyle w:val="NoSpacing"/>
        <w:numPr>
          <w:ilvl w:val="0"/>
          <w:numId w:val="4"/>
        </w:numPr>
        <w:spacing w:line="360" w:lineRule="auto"/>
        <w:rPr>
          <w:sz w:val="24"/>
          <w:szCs w:val="24"/>
        </w:rPr>
      </w:pPr>
      <w:r>
        <w:rPr>
          <w:sz w:val="24"/>
          <w:szCs w:val="24"/>
        </w:rPr>
        <w:t xml:space="preserve">Analysis </w:t>
      </w:r>
      <w:r w:rsidR="00F64CF6">
        <w:rPr>
          <w:sz w:val="24"/>
          <w:szCs w:val="24"/>
        </w:rPr>
        <w:t>was performed using SQL-like</w:t>
      </w:r>
      <w:r>
        <w:rPr>
          <w:sz w:val="24"/>
          <w:szCs w:val="24"/>
        </w:rPr>
        <w:t xml:space="preserve"> queries</w:t>
      </w:r>
      <w:r w:rsidR="00F64CF6">
        <w:rPr>
          <w:sz w:val="24"/>
          <w:szCs w:val="24"/>
        </w:rPr>
        <w:t xml:space="preserve"> and results were returned in the form of simple comma separated values (CSV)</w:t>
      </w:r>
    </w:p>
    <w:p w:rsidR="005D2880" w:rsidRDefault="005D2880" w:rsidP="00FE0BD7">
      <w:pPr>
        <w:pStyle w:val="NoSpacing"/>
        <w:numPr>
          <w:ilvl w:val="0"/>
          <w:numId w:val="4"/>
        </w:numPr>
        <w:spacing w:line="360" w:lineRule="auto"/>
        <w:rPr>
          <w:sz w:val="24"/>
          <w:szCs w:val="24"/>
        </w:rPr>
      </w:pPr>
      <w:r>
        <w:rPr>
          <w:sz w:val="24"/>
          <w:szCs w:val="24"/>
        </w:rPr>
        <w:t>Security concerns were addressed with the introduction of authentication</w:t>
      </w:r>
    </w:p>
    <w:p w:rsidR="006D15E3" w:rsidRDefault="005D2880" w:rsidP="00653983">
      <w:pPr>
        <w:pStyle w:val="NoSpacing"/>
        <w:numPr>
          <w:ilvl w:val="0"/>
          <w:numId w:val="4"/>
        </w:numPr>
        <w:spacing w:line="360" w:lineRule="auto"/>
        <w:rPr>
          <w:sz w:val="24"/>
          <w:szCs w:val="24"/>
        </w:rPr>
      </w:pPr>
      <w:proofErr w:type="spellStart"/>
      <w:r>
        <w:rPr>
          <w:sz w:val="24"/>
          <w:szCs w:val="24"/>
        </w:rPr>
        <w:t>CyVerse</w:t>
      </w:r>
      <w:proofErr w:type="spellEnd"/>
      <w:r>
        <w:rPr>
          <w:sz w:val="24"/>
          <w:szCs w:val="24"/>
        </w:rPr>
        <w:t xml:space="preserve"> was chosen as the database backend to store images</w:t>
      </w:r>
      <w:r w:rsidR="007A5D0C">
        <w:rPr>
          <w:sz w:val="24"/>
          <w:szCs w:val="24"/>
        </w:rPr>
        <w:t xml:space="preserve"> as opposed to</w:t>
      </w:r>
      <w:r w:rsidR="00C6511E">
        <w:rPr>
          <w:sz w:val="24"/>
          <w:szCs w:val="24"/>
        </w:rPr>
        <w:t xml:space="preserve"> a </w:t>
      </w:r>
      <w:r>
        <w:rPr>
          <w:sz w:val="24"/>
          <w:szCs w:val="24"/>
        </w:rPr>
        <w:t>local PC</w:t>
      </w:r>
    </w:p>
    <w:p w:rsidR="00A65652" w:rsidRDefault="00A65652" w:rsidP="00A65652">
      <w:pPr>
        <w:pStyle w:val="NoSpacing"/>
        <w:spacing w:line="360" w:lineRule="auto"/>
        <w:rPr>
          <w:sz w:val="24"/>
          <w:szCs w:val="24"/>
        </w:rPr>
      </w:pPr>
    </w:p>
    <w:p w:rsidR="006D15E3" w:rsidRDefault="006D15E3" w:rsidP="006D15E3">
      <w:pPr>
        <w:pStyle w:val="NoSpacing"/>
        <w:spacing w:line="360" w:lineRule="auto"/>
        <w:rPr>
          <w:sz w:val="28"/>
          <w:szCs w:val="28"/>
        </w:rPr>
      </w:pPr>
      <w:r w:rsidRPr="00B30CB5">
        <w:rPr>
          <w:b/>
          <w:i/>
          <w:sz w:val="28"/>
          <w:szCs w:val="28"/>
        </w:rPr>
        <w:t>SANIMAL</w:t>
      </w:r>
      <w:r>
        <w:rPr>
          <w:b/>
          <w:i/>
          <w:sz w:val="28"/>
          <w:szCs w:val="28"/>
        </w:rPr>
        <w:t xml:space="preserve"> FX</w:t>
      </w:r>
      <w:r>
        <w:rPr>
          <w:b/>
          <w:sz w:val="28"/>
          <w:szCs w:val="28"/>
        </w:rPr>
        <w:t xml:space="preserve"> in Detail:</w:t>
      </w:r>
    </w:p>
    <w:p w:rsidR="00400917" w:rsidRPr="00101E11" w:rsidRDefault="005E5D47" w:rsidP="00400917">
      <w:pPr>
        <w:pStyle w:val="NoSpacing"/>
        <w:spacing w:line="360" w:lineRule="auto"/>
        <w:ind w:firstLine="720"/>
        <w:rPr>
          <w:sz w:val="24"/>
          <w:szCs w:val="24"/>
        </w:rPr>
      </w:pPr>
      <w:r w:rsidRPr="00F64CF6">
        <w:rPr>
          <w:sz w:val="24"/>
          <w:szCs w:val="24"/>
        </w:rPr>
        <w:t xml:space="preserve">(1) </w:t>
      </w:r>
      <w:r w:rsidR="006D15E3" w:rsidRPr="00F64CF6">
        <w:rPr>
          <w:sz w:val="24"/>
          <w:szCs w:val="24"/>
        </w:rPr>
        <w:t xml:space="preserve">With the introduction of JavaFX as the new Java UI standard, </w:t>
      </w:r>
      <w:r w:rsidRPr="00F64CF6">
        <w:rPr>
          <w:i/>
          <w:sz w:val="24"/>
          <w:szCs w:val="24"/>
        </w:rPr>
        <w:t>SANIMAL</w:t>
      </w:r>
      <w:r w:rsidRPr="00F64CF6">
        <w:rPr>
          <w:sz w:val="24"/>
          <w:szCs w:val="24"/>
        </w:rPr>
        <w:t xml:space="preserve"> needed its UI </w:t>
      </w:r>
      <w:r w:rsidR="007A5D0C">
        <w:rPr>
          <w:sz w:val="24"/>
          <w:szCs w:val="24"/>
        </w:rPr>
        <w:t>to be updated to this standard</w:t>
      </w:r>
      <w:r w:rsidRPr="00F64CF6">
        <w:rPr>
          <w:sz w:val="24"/>
          <w:szCs w:val="24"/>
        </w:rPr>
        <w:t xml:space="preserve">. User interfaces </w:t>
      </w:r>
      <w:r w:rsidR="00FC1575" w:rsidRPr="00F64CF6">
        <w:rPr>
          <w:sz w:val="24"/>
          <w:szCs w:val="24"/>
        </w:rPr>
        <w:t>are</w:t>
      </w:r>
      <w:r w:rsidRPr="00F64CF6">
        <w:rPr>
          <w:sz w:val="24"/>
          <w:szCs w:val="24"/>
        </w:rPr>
        <w:t xml:space="preserve"> created using an XML like structure called </w:t>
      </w:r>
      <w:r w:rsidRPr="00F64CF6">
        <w:rPr>
          <w:i/>
          <w:sz w:val="24"/>
          <w:szCs w:val="24"/>
        </w:rPr>
        <w:t>FXML</w:t>
      </w:r>
      <w:r w:rsidRPr="00F64CF6">
        <w:rPr>
          <w:sz w:val="24"/>
          <w:szCs w:val="24"/>
        </w:rPr>
        <w:t xml:space="preserve">. </w:t>
      </w:r>
      <w:r w:rsidRPr="00F64CF6">
        <w:rPr>
          <w:i/>
          <w:sz w:val="24"/>
          <w:szCs w:val="24"/>
        </w:rPr>
        <w:t>FXML</w:t>
      </w:r>
      <w:r w:rsidRPr="00F64CF6">
        <w:rPr>
          <w:sz w:val="24"/>
          <w:szCs w:val="24"/>
        </w:rPr>
        <w:t xml:space="preserve"> files are often referred to as the </w:t>
      </w:r>
      <w:r w:rsidRPr="00F64CF6">
        <w:rPr>
          <w:i/>
          <w:sz w:val="24"/>
          <w:szCs w:val="24"/>
        </w:rPr>
        <w:t>View</w:t>
      </w:r>
      <w:r w:rsidRPr="00F64CF6">
        <w:rPr>
          <w:sz w:val="24"/>
          <w:szCs w:val="24"/>
        </w:rPr>
        <w:t xml:space="preserve"> component of a JavaFX application. </w:t>
      </w:r>
      <w:r w:rsidRPr="00F64CF6">
        <w:rPr>
          <w:i/>
          <w:sz w:val="24"/>
          <w:szCs w:val="24"/>
        </w:rPr>
        <w:t>FXML</w:t>
      </w:r>
      <w:r w:rsidRPr="00F64CF6">
        <w:rPr>
          <w:sz w:val="24"/>
          <w:szCs w:val="24"/>
        </w:rPr>
        <w:t xml:space="preserve"> files have the advantage of being </w:t>
      </w:r>
      <w:r w:rsidR="007A5D0C">
        <w:rPr>
          <w:sz w:val="24"/>
          <w:szCs w:val="24"/>
        </w:rPr>
        <w:t>Cascading Style Sheet (</w:t>
      </w:r>
      <w:r w:rsidRPr="00F64CF6">
        <w:rPr>
          <w:sz w:val="24"/>
          <w:szCs w:val="24"/>
        </w:rPr>
        <w:t>CSS</w:t>
      </w:r>
      <w:r w:rsidR="007A5D0C">
        <w:rPr>
          <w:sz w:val="24"/>
          <w:szCs w:val="24"/>
        </w:rPr>
        <w:t>)</w:t>
      </w:r>
      <w:r w:rsidRPr="00F64CF6">
        <w:rPr>
          <w:sz w:val="24"/>
          <w:szCs w:val="24"/>
        </w:rPr>
        <w:t xml:space="preserve"> compatible, meaning all UI elements may be targeted with a CSS selector and then visually </w:t>
      </w:r>
      <w:r w:rsidR="00FC1575" w:rsidRPr="00F64CF6">
        <w:rPr>
          <w:sz w:val="24"/>
          <w:szCs w:val="24"/>
        </w:rPr>
        <w:t>styled</w:t>
      </w:r>
      <w:r w:rsidRPr="00F64CF6">
        <w:rPr>
          <w:sz w:val="24"/>
          <w:szCs w:val="24"/>
        </w:rPr>
        <w:t xml:space="preserve">. Each </w:t>
      </w:r>
      <w:r w:rsidRPr="00F64CF6">
        <w:rPr>
          <w:i/>
          <w:sz w:val="24"/>
          <w:szCs w:val="24"/>
        </w:rPr>
        <w:t>FXML</w:t>
      </w:r>
      <w:r w:rsidRPr="00F64CF6">
        <w:rPr>
          <w:sz w:val="24"/>
          <w:szCs w:val="24"/>
        </w:rPr>
        <w:t xml:space="preserve"> file is associated with a single controller file, which is known as the </w:t>
      </w:r>
      <w:proofErr w:type="spellStart"/>
      <w:r w:rsidRPr="00F64CF6">
        <w:rPr>
          <w:i/>
          <w:sz w:val="24"/>
          <w:szCs w:val="24"/>
        </w:rPr>
        <w:t>ViewModel</w:t>
      </w:r>
      <w:proofErr w:type="spellEnd"/>
      <w:r w:rsidRPr="00F64CF6">
        <w:rPr>
          <w:sz w:val="24"/>
          <w:szCs w:val="24"/>
        </w:rPr>
        <w:t xml:space="preserve">. This controller file receives events which originate from the </w:t>
      </w:r>
      <w:r w:rsidRPr="00F64CF6">
        <w:rPr>
          <w:i/>
          <w:sz w:val="24"/>
          <w:szCs w:val="24"/>
        </w:rPr>
        <w:t>View</w:t>
      </w:r>
      <w:r w:rsidRPr="00F64CF6">
        <w:rPr>
          <w:sz w:val="24"/>
          <w:szCs w:val="24"/>
        </w:rPr>
        <w:t xml:space="preserve"> and can then update the </w:t>
      </w:r>
      <w:r w:rsidRPr="00F64CF6">
        <w:rPr>
          <w:i/>
          <w:sz w:val="24"/>
          <w:szCs w:val="24"/>
        </w:rPr>
        <w:t xml:space="preserve">View </w:t>
      </w:r>
      <w:r w:rsidRPr="00F64CF6">
        <w:rPr>
          <w:sz w:val="24"/>
          <w:szCs w:val="24"/>
        </w:rPr>
        <w:t xml:space="preserve">and/or the </w:t>
      </w:r>
      <w:r w:rsidRPr="00F64CF6">
        <w:rPr>
          <w:i/>
          <w:sz w:val="24"/>
          <w:szCs w:val="24"/>
        </w:rPr>
        <w:t>Model</w:t>
      </w:r>
      <w:r w:rsidRPr="00F64CF6">
        <w:rPr>
          <w:sz w:val="24"/>
          <w:szCs w:val="24"/>
        </w:rPr>
        <w:t xml:space="preserve"> accordingly. The </w:t>
      </w:r>
      <w:r w:rsidRPr="00F64CF6">
        <w:rPr>
          <w:i/>
          <w:sz w:val="24"/>
          <w:szCs w:val="24"/>
        </w:rPr>
        <w:t>Model</w:t>
      </w:r>
      <w:r w:rsidRPr="00F64CF6">
        <w:rPr>
          <w:sz w:val="24"/>
          <w:szCs w:val="24"/>
        </w:rPr>
        <w:t xml:space="preserve"> is comprised of Plain Old Java Objects (POJOs) which contain observable fields, known as properties. Observable fields simply notify any listeners whenever their state changes. Each Java primitive has its own property equivalent, while custom object types must be manually made into properties. The </w:t>
      </w:r>
      <w:proofErr w:type="spellStart"/>
      <w:r w:rsidRPr="00F64CF6">
        <w:rPr>
          <w:i/>
          <w:sz w:val="24"/>
          <w:szCs w:val="24"/>
        </w:rPr>
        <w:t>ViewModel</w:t>
      </w:r>
      <w:proofErr w:type="spellEnd"/>
      <w:r w:rsidRPr="00F64CF6">
        <w:rPr>
          <w:sz w:val="24"/>
          <w:szCs w:val="24"/>
        </w:rPr>
        <w:t xml:space="preserve"> can then bind properties in the </w:t>
      </w:r>
      <w:r w:rsidRPr="00F64CF6">
        <w:rPr>
          <w:i/>
          <w:sz w:val="24"/>
          <w:szCs w:val="24"/>
        </w:rPr>
        <w:t>Model</w:t>
      </w:r>
      <w:r w:rsidRPr="00F64CF6">
        <w:rPr>
          <w:sz w:val="24"/>
          <w:szCs w:val="24"/>
        </w:rPr>
        <w:t xml:space="preserve"> to properties in the </w:t>
      </w:r>
      <w:r w:rsidR="00400917" w:rsidRPr="00F64CF6">
        <w:rPr>
          <w:i/>
          <w:sz w:val="24"/>
          <w:szCs w:val="24"/>
        </w:rPr>
        <w:t>V</w:t>
      </w:r>
      <w:r w:rsidRPr="00F64CF6">
        <w:rPr>
          <w:i/>
          <w:sz w:val="24"/>
          <w:szCs w:val="24"/>
        </w:rPr>
        <w:t>iew</w:t>
      </w:r>
      <w:r w:rsidRPr="00F64CF6">
        <w:rPr>
          <w:sz w:val="24"/>
          <w:szCs w:val="24"/>
        </w:rPr>
        <w:t xml:space="preserve"> which creates a link. Whenever the </w:t>
      </w:r>
      <w:r w:rsidR="00400917" w:rsidRPr="00F64CF6">
        <w:rPr>
          <w:i/>
          <w:sz w:val="24"/>
          <w:szCs w:val="24"/>
        </w:rPr>
        <w:t>V</w:t>
      </w:r>
      <w:r w:rsidRPr="00F64CF6">
        <w:rPr>
          <w:i/>
          <w:sz w:val="24"/>
          <w:szCs w:val="24"/>
        </w:rPr>
        <w:t>iew</w:t>
      </w:r>
      <w:r w:rsidRPr="00F64CF6">
        <w:rPr>
          <w:sz w:val="24"/>
          <w:szCs w:val="24"/>
        </w:rPr>
        <w:t xml:space="preserve"> changes, the </w:t>
      </w:r>
      <w:r w:rsidR="00400917" w:rsidRPr="00F64CF6">
        <w:rPr>
          <w:i/>
          <w:sz w:val="24"/>
          <w:szCs w:val="24"/>
        </w:rPr>
        <w:t>Model</w:t>
      </w:r>
      <w:r w:rsidR="00400917" w:rsidRPr="00F64CF6">
        <w:rPr>
          <w:sz w:val="24"/>
          <w:szCs w:val="24"/>
        </w:rPr>
        <w:t xml:space="preserve"> is automatically updated</w:t>
      </w:r>
      <w:r w:rsidR="00400917" w:rsidRPr="00101E11">
        <w:rPr>
          <w:sz w:val="24"/>
          <w:szCs w:val="24"/>
        </w:rPr>
        <w:t xml:space="preserve"> to reflect that change. If the </w:t>
      </w:r>
      <w:r w:rsidR="00400917" w:rsidRPr="00101E11">
        <w:rPr>
          <w:i/>
          <w:sz w:val="24"/>
          <w:szCs w:val="24"/>
        </w:rPr>
        <w:t xml:space="preserve">Model </w:t>
      </w:r>
      <w:r w:rsidR="00400917" w:rsidRPr="00101E11">
        <w:rPr>
          <w:sz w:val="24"/>
          <w:szCs w:val="24"/>
        </w:rPr>
        <w:t xml:space="preserve">is updated internally, the </w:t>
      </w:r>
      <w:r w:rsidR="00400917" w:rsidRPr="00101E11">
        <w:rPr>
          <w:i/>
          <w:sz w:val="24"/>
          <w:szCs w:val="24"/>
        </w:rPr>
        <w:t>View</w:t>
      </w:r>
      <w:r w:rsidR="00400917" w:rsidRPr="00101E11">
        <w:rPr>
          <w:sz w:val="24"/>
          <w:szCs w:val="24"/>
        </w:rPr>
        <w:t xml:space="preserve"> will </w:t>
      </w:r>
      <w:r w:rsidR="00400917" w:rsidRPr="00101E11">
        <w:rPr>
          <w:sz w:val="24"/>
          <w:szCs w:val="24"/>
        </w:rPr>
        <w:lastRenderedPageBreak/>
        <w:t xml:space="preserve">automatically reflect that change as well. The benefit of using the </w:t>
      </w:r>
      <w:r w:rsidR="00400917" w:rsidRPr="00101E11">
        <w:rPr>
          <w:i/>
          <w:sz w:val="24"/>
          <w:szCs w:val="24"/>
        </w:rPr>
        <w:t>Model-View-</w:t>
      </w:r>
      <w:proofErr w:type="spellStart"/>
      <w:r w:rsidR="00400917" w:rsidRPr="00101E11">
        <w:rPr>
          <w:i/>
          <w:sz w:val="24"/>
          <w:szCs w:val="24"/>
        </w:rPr>
        <w:t>ViewModel</w:t>
      </w:r>
      <w:proofErr w:type="spellEnd"/>
      <w:r w:rsidR="00400917" w:rsidRPr="00101E11">
        <w:rPr>
          <w:sz w:val="24"/>
          <w:szCs w:val="24"/>
        </w:rPr>
        <w:t xml:space="preserve"> design pattern is that files are highly decoupled. More specifically:</w:t>
      </w:r>
    </w:p>
    <w:p w:rsidR="00400917" w:rsidRPr="00101E11" w:rsidRDefault="00400917" w:rsidP="005E5D47">
      <w:pPr>
        <w:pStyle w:val="NoSpacing"/>
        <w:spacing w:line="360" w:lineRule="auto"/>
        <w:rPr>
          <w:sz w:val="24"/>
          <w:szCs w:val="24"/>
        </w:rPr>
      </w:pPr>
      <w:r w:rsidRPr="00101E11">
        <w:rPr>
          <w:sz w:val="24"/>
          <w:szCs w:val="24"/>
        </w:rPr>
        <w:t xml:space="preserve">- The </w:t>
      </w:r>
      <w:r w:rsidRPr="00101E11">
        <w:rPr>
          <w:i/>
          <w:sz w:val="24"/>
          <w:szCs w:val="24"/>
        </w:rPr>
        <w:t>Model</w:t>
      </w:r>
      <w:r w:rsidRPr="00101E11">
        <w:rPr>
          <w:sz w:val="24"/>
          <w:szCs w:val="24"/>
        </w:rPr>
        <w:t xml:space="preserve"> knows nothing about the </w:t>
      </w:r>
      <w:r w:rsidRPr="00101E11">
        <w:rPr>
          <w:i/>
          <w:sz w:val="24"/>
          <w:szCs w:val="24"/>
        </w:rPr>
        <w:t>View</w:t>
      </w:r>
      <w:r w:rsidRPr="00101E11">
        <w:rPr>
          <w:sz w:val="24"/>
          <w:szCs w:val="24"/>
        </w:rPr>
        <w:t xml:space="preserve"> or the </w:t>
      </w:r>
      <w:proofErr w:type="spellStart"/>
      <w:r w:rsidRPr="00101E11">
        <w:rPr>
          <w:i/>
          <w:sz w:val="24"/>
          <w:szCs w:val="24"/>
        </w:rPr>
        <w:t>ViewModel</w:t>
      </w:r>
      <w:proofErr w:type="spellEnd"/>
      <w:r w:rsidRPr="00101E11">
        <w:rPr>
          <w:sz w:val="24"/>
          <w:szCs w:val="24"/>
        </w:rPr>
        <w:t>, it just supports a set of actions and notifies any listeners of those actions.</w:t>
      </w:r>
    </w:p>
    <w:p w:rsidR="00400917" w:rsidRPr="00101E11" w:rsidRDefault="00400917" w:rsidP="005E5D47">
      <w:pPr>
        <w:pStyle w:val="NoSpacing"/>
        <w:spacing w:line="360" w:lineRule="auto"/>
        <w:rPr>
          <w:sz w:val="24"/>
          <w:szCs w:val="24"/>
        </w:rPr>
      </w:pPr>
      <w:r w:rsidRPr="00101E11">
        <w:rPr>
          <w:sz w:val="24"/>
          <w:szCs w:val="24"/>
        </w:rPr>
        <w:t xml:space="preserve">- The </w:t>
      </w:r>
      <w:r w:rsidRPr="00101E11">
        <w:rPr>
          <w:i/>
          <w:sz w:val="24"/>
          <w:szCs w:val="24"/>
        </w:rPr>
        <w:t>View</w:t>
      </w:r>
      <w:r w:rsidRPr="00101E11">
        <w:rPr>
          <w:sz w:val="24"/>
          <w:szCs w:val="24"/>
        </w:rPr>
        <w:t xml:space="preserve"> knows nothing of the </w:t>
      </w:r>
      <w:r w:rsidRPr="00101E11">
        <w:rPr>
          <w:i/>
          <w:sz w:val="24"/>
          <w:szCs w:val="24"/>
        </w:rPr>
        <w:t>Model</w:t>
      </w:r>
      <w:r w:rsidRPr="00101E11">
        <w:rPr>
          <w:sz w:val="24"/>
          <w:szCs w:val="24"/>
        </w:rPr>
        <w:t xml:space="preserve">, it just defines the structure of the UI while forwarding any important events to the </w:t>
      </w:r>
      <w:proofErr w:type="spellStart"/>
      <w:r w:rsidRPr="00101E11">
        <w:rPr>
          <w:i/>
          <w:sz w:val="24"/>
          <w:szCs w:val="24"/>
        </w:rPr>
        <w:t>ViewModel</w:t>
      </w:r>
      <w:proofErr w:type="spellEnd"/>
      <w:r w:rsidRPr="00101E11">
        <w:rPr>
          <w:sz w:val="24"/>
          <w:szCs w:val="24"/>
        </w:rPr>
        <w:t xml:space="preserve">. </w:t>
      </w:r>
    </w:p>
    <w:p w:rsidR="006D15E3" w:rsidRPr="00101E11" w:rsidRDefault="00400917" w:rsidP="005E5D47">
      <w:pPr>
        <w:pStyle w:val="NoSpacing"/>
        <w:spacing w:line="360" w:lineRule="auto"/>
        <w:rPr>
          <w:sz w:val="24"/>
          <w:szCs w:val="24"/>
        </w:rPr>
      </w:pPr>
      <w:r w:rsidRPr="00101E11">
        <w:rPr>
          <w:sz w:val="24"/>
          <w:szCs w:val="24"/>
        </w:rPr>
        <w:t xml:space="preserve">- The </w:t>
      </w:r>
      <w:proofErr w:type="spellStart"/>
      <w:r w:rsidRPr="00101E11">
        <w:rPr>
          <w:i/>
          <w:sz w:val="24"/>
          <w:szCs w:val="24"/>
        </w:rPr>
        <w:t>ViewModel</w:t>
      </w:r>
      <w:proofErr w:type="spellEnd"/>
      <w:r w:rsidRPr="00101E11">
        <w:rPr>
          <w:sz w:val="24"/>
          <w:szCs w:val="24"/>
        </w:rPr>
        <w:t xml:space="preserve"> finally “glues” the </w:t>
      </w:r>
      <w:r w:rsidRPr="00101E11">
        <w:rPr>
          <w:i/>
          <w:sz w:val="24"/>
          <w:szCs w:val="24"/>
        </w:rPr>
        <w:t xml:space="preserve">Model </w:t>
      </w:r>
      <w:r w:rsidRPr="00101E11">
        <w:rPr>
          <w:sz w:val="24"/>
          <w:szCs w:val="24"/>
        </w:rPr>
        <w:t xml:space="preserve">and </w:t>
      </w:r>
      <w:r w:rsidRPr="00101E11">
        <w:rPr>
          <w:i/>
          <w:sz w:val="24"/>
          <w:szCs w:val="24"/>
        </w:rPr>
        <w:t>View</w:t>
      </w:r>
      <w:r w:rsidRPr="00101E11">
        <w:rPr>
          <w:sz w:val="24"/>
          <w:szCs w:val="24"/>
        </w:rPr>
        <w:t xml:space="preserve"> together using bindings. It also updates the </w:t>
      </w:r>
      <w:r w:rsidRPr="00101E11">
        <w:rPr>
          <w:i/>
          <w:sz w:val="24"/>
          <w:szCs w:val="24"/>
        </w:rPr>
        <w:t>Model</w:t>
      </w:r>
      <w:r w:rsidRPr="00101E11">
        <w:rPr>
          <w:sz w:val="24"/>
          <w:szCs w:val="24"/>
        </w:rPr>
        <w:t xml:space="preserve"> when any action events are received from the </w:t>
      </w:r>
      <w:r w:rsidRPr="00101E11">
        <w:rPr>
          <w:i/>
          <w:sz w:val="24"/>
          <w:szCs w:val="24"/>
        </w:rPr>
        <w:t>View</w:t>
      </w:r>
      <w:r w:rsidRPr="00101E11">
        <w:rPr>
          <w:sz w:val="24"/>
          <w:szCs w:val="24"/>
        </w:rPr>
        <w:t xml:space="preserve">. </w:t>
      </w:r>
    </w:p>
    <w:p w:rsidR="00A65652" w:rsidRPr="00101E11" w:rsidRDefault="00B34155" w:rsidP="005E5D47">
      <w:pPr>
        <w:pStyle w:val="NoSpacing"/>
        <w:spacing w:line="360" w:lineRule="auto"/>
        <w:rPr>
          <w:sz w:val="24"/>
          <w:szCs w:val="24"/>
        </w:rPr>
      </w:pPr>
      <w:r w:rsidRPr="00101E11">
        <w:rPr>
          <w:sz w:val="24"/>
          <w:szCs w:val="24"/>
        </w:rPr>
        <w:tab/>
        <w:t xml:space="preserve">(2) The original </w:t>
      </w:r>
      <w:r w:rsidRPr="00101E11">
        <w:rPr>
          <w:i/>
          <w:sz w:val="24"/>
          <w:szCs w:val="24"/>
        </w:rPr>
        <w:t>SANIMAL</w:t>
      </w:r>
      <w:r w:rsidRPr="00101E11">
        <w:rPr>
          <w:sz w:val="24"/>
          <w:szCs w:val="24"/>
        </w:rPr>
        <w:t xml:space="preserve"> program stored all metadata information internally, which meant metadata was useless to any external application. </w:t>
      </w:r>
      <w:r w:rsidRPr="00101E11">
        <w:rPr>
          <w:i/>
          <w:sz w:val="24"/>
          <w:szCs w:val="24"/>
        </w:rPr>
        <w:t>SANIMAL FX</w:t>
      </w:r>
      <w:r w:rsidRPr="00101E11">
        <w:rPr>
          <w:sz w:val="24"/>
          <w:szCs w:val="24"/>
        </w:rPr>
        <w:t xml:space="preserve"> writes metadata straight into the EXIF tags of the image file which ensures that </w:t>
      </w:r>
      <w:r w:rsidR="003409CF" w:rsidRPr="00101E11">
        <w:rPr>
          <w:sz w:val="24"/>
          <w:szCs w:val="24"/>
        </w:rPr>
        <w:t xml:space="preserve">any program can read the metadata. It also allows </w:t>
      </w:r>
      <w:r w:rsidR="003409CF" w:rsidRPr="00101E11">
        <w:rPr>
          <w:i/>
          <w:sz w:val="24"/>
          <w:szCs w:val="24"/>
        </w:rPr>
        <w:t>SANIMAL FX</w:t>
      </w:r>
      <w:r w:rsidR="003409CF" w:rsidRPr="00101E11">
        <w:rPr>
          <w:sz w:val="24"/>
          <w:szCs w:val="24"/>
        </w:rPr>
        <w:t xml:space="preserve"> to automatically read metadata from previously tagged images. </w:t>
      </w:r>
    </w:p>
    <w:p w:rsidR="00653983" w:rsidRPr="00101E11" w:rsidRDefault="00653983" w:rsidP="005E5D47">
      <w:pPr>
        <w:pStyle w:val="NoSpacing"/>
        <w:spacing w:line="360" w:lineRule="auto"/>
        <w:rPr>
          <w:sz w:val="24"/>
          <w:szCs w:val="24"/>
        </w:rPr>
      </w:pPr>
      <w:r w:rsidRPr="00101E11">
        <w:rPr>
          <w:sz w:val="24"/>
          <w:szCs w:val="24"/>
        </w:rPr>
        <w:tab/>
        <w:t xml:space="preserve">(3) It was clear that the </w:t>
      </w:r>
      <w:r w:rsidRPr="00101E11">
        <w:rPr>
          <w:i/>
          <w:sz w:val="24"/>
          <w:szCs w:val="24"/>
        </w:rPr>
        <w:t>output.txt</w:t>
      </w:r>
      <w:r w:rsidRPr="00101E11">
        <w:rPr>
          <w:sz w:val="24"/>
          <w:szCs w:val="24"/>
        </w:rPr>
        <w:t xml:space="preserve"> file created by </w:t>
      </w:r>
      <w:proofErr w:type="spellStart"/>
      <w:r w:rsidRPr="00101E11">
        <w:rPr>
          <w:i/>
          <w:sz w:val="24"/>
          <w:szCs w:val="24"/>
        </w:rPr>
        <w:t>DataAnalyze</w:t>
      </w:r>
      <w:proofErr w:type="spellEnd"/>
      <w:r w:rsidRPr="00101E11">
        <w:rPr>
          <w:sz w:val="24"/>
          <w:szCs w:val="24"/>
        </w:rPr>
        <w:t xml:space="preserve"> </w:t>
      </w:r>
      <w:r w:rsidR="00EF0DB1" w:rsidRPr="00101E11">
        <w:rPr>
          <w:sz w:val="24"/>
          <w:szCs w:val="24"/>
        </w:rPr>
        <w:t xml:space="preserve">was lacking, and the analysis provided by the map in </w:t>
      </w:r>
      <w:r w:rsidR="00EF0DB1" w:rsidRPr="00101E11">
        <w:rPr>
          <w:i/>
          <w:sz w:val="24"/>
          <w:szCs w:val="24"/>
        </w:rPr>
        <w:t>SANIMAL</w:t>
      </w:r>
      <w:r w:rsidR="00EF0DB1" w:rsidRPr="00101E11">
        <w:rPr>
          <w:sz w:val="24"/>
          <w:szCs w:val="24"/>
        </w:rPr>
        <w:t xml:space="preserve"> was not enough. JavaFX comes packaged with a 3D rendering API as well as a chart creation API. After asking many researchers and scientists about the charts/graphs they would like to see, it became clear that the list was endless. Each researcher wanted a slightly different permutation of the data and maintaining 25+ charts was unreasonable. Instead, it became much more important to provide the raw data in an easy</w:t>
      </w:r>
      <w:r w:rsidR="00FC1575" w:rsidRPr="00101E11">
        <w:rPr>
          <w:sz w:val="24"/>
          <w:szCs w:val="24"/>
        </w:rPr>
        <w:t>-to-parse format, such as CSV. Researchers could then use their own programs and software libraries to create charts such as Excel, R, Java, Python, or JavaScript.</w:t>
      </w:r>
    </w:p>
    <w:p w:rsidR="00545505" w:rsidRPr="00101E11" w:rsidRDefault="00545505" w:rsidP="00653983">
      <w:pPr>
        <w:pStyle w:val="NoSpacing"/>
        <w:spacing w:line="360" w:lineRule="auto"/>
        <w:ind w:firstLine="720"/>
        <w:rPr>
          <w:sz w:val="24"/>
          <w:szCs w:val="24"/>
        </w:rPr>
      </w:pPr>
      <w:r w:rsidRPr="00101E11">
        <w:rPr>
          <w:sz w:val="24"/>
          <w:szCs w:val="24"/>
        </w:rPr>
        <w:t>(</w:t>
      </w:r>
      <w:r w:rsidR="00653983" w:rsidRPr="00101E11">
        <w:rPr>
          <w:sz w:val="24"/>
          <w:szCs w:val="24"/>
        </w:rPr>
        <w:t>4</w:t>
      </w:r>
      <w:r w:rsidRPr="00101E11">
        <w:rPr>
          <w:sz w:val="24"/>
          <w:szCs w:val="24"/>
        </w:rPr>
        <w:t xml:space="preserve">) </w:t>
      </w:r>
      <w:r w:rsidR="00E31639" w:rsidRPr="00101E11">
        <w:rPr>
          <w:sz w:val="24"/>
          <w:szCs w:val="24"/>
        </w:rPr>
        <w:t xml:space="preserve">When using </w:t>
      </w:r>
      <w:r w:rsidR="00BB5884" w:rsidRPr="00101E11">
        <w:rPr>
          <w:sz w:val="24"/>
          <w:szCs w:val="24"/>
        </w:rPr>
        <w:t xml:space="preserve">the original </w:t>
      </w:r>
      <w:proofErr w:type="spellStart"/>
      <w:r w:rsidR="00BB5884" w:rsidRPr="00101E11">
        <w:rPr>
          <w:i/>
          <w:sz w:val="24"/>
          <w:szCs w:val="24"/>
        </w:rPr>
        <w:t>DataAnalyze</w:t>
      </w:r>
      <w:proofErr w:type="spellEnd"/>
      <w:r w:rsidR="00BB5884" w:rsidRPr="00101E11">
        <w:rPr>
          <w:i/>
          <w:sz w:val="24"/>
          <w:szCs w:val="24"/>
        </w:rPr>
        <w:t xml:space="preserve"> </w:t>
      </w:r>
      <w:r w:rsidR="00BB5884" w:rsidRPr="00101E11">
        <w:rPr>
          <w:sz w:val="24"/>
          <w:szCs w:val="24"/>
        </w:rPr>
        <w:t xml:space="preserve">and </w:t>
      </w:r>
      <w:proofErr w:type="spellStart"/>
      <w:r w:rsidR="00BB5884" w:rsidRPr="00101E11">
        <w:rPr>
          <w:i/>
          <w:sz w:val="24"/>
          <w:szCs w:val="24"/>
        </w:rPr>
        <w:t>DataOrganize</w:t>
      </w:r>
      <w:proofErr w:type="spellEnd"/>
      <w:r w:rsidR="00BB5884" w:rsidRPr="00101E11">
        <w:rPr>
          <w:sz w:val="24"/>
          <w:szCs w:val="24"/>
        </w:rPr>
        <w:t xml:space="preserve"> programs, all image data was stored on PCs or Linux server</w:t>
      </w:r>
      <w:r w:rsidR="00046168" w:rsidRPr="00101E11">
        <w:rPr>
          <w:sz w:val="24"/>
          <w:szCs w:val="24"/>
        </w:rPr>
        <w:t>s</w:t>
      </w:r>
      <w:r w:rsidR="00BB5884" w:rsidRPr="00101E11">
        <w:rPr>
          <w:sz w:val="24"/>
          <w:szCs w:val="24"/>
        </w:rPr>
        <w:t xml:space="preserve"> at best. These servers </w:t>
      </w:r>
      <w:r w:rsidR="003A3D58" w:rsidRPr="00101E11">
        <w:rPr>
          <w:sz w:val="24"/>
          <w:szCs w:val="24"/>
        </w:rPr>
        <w:t>were</w:t>
      </w:r>
      <w:r w:rsidR="00BB5884" w:rsidRPr="00101E11">
        <w:rPr>
          <w:sz w:val="24"/>
          <w:szCs w:val="24"/>
        </w:rPr>
        <w:t xml:space="preserve"> </w:t>
      </w:r>
      <w:r w:rsidR="00863F3C" w:rsidRPr="00101E11">
        <w:rPr>
          <w:sz w:val="24"/>
          <w:szCs w:val="24"/>
        </w:rPr>
        <w:t>often</w:t>
      </w:r>
      <w:r w:rsidR="00BB5884" w:rsidRPr="00101E11">
        <w:rPr>
          <w:sz w:val="24"/>
          <w:szCs w:val="24"/>
        </w:rPr>
        <w:t xml:space="preserve"> </w:t>
      </w:r>
      <w:r w:rsidR="003A3D58" w:rsidRPr="00101E11">
        <w:rPr>
          <w:sz w:val="24"/>
          <w:szCs w:val="24"/>
        </w:rPr>
        <w:t xml:space="preserve">run </w:t>
      </w:r>
      <w:r w:rsidR="00BB5884" w:rsidRPr="00101E11">
        <w:rPr>
          <w:sz w:val="24"/>
          <w:szCs w:val="24"/>
        </w:rPr>
        <w:t xml:space="preserve">by different organizations </w:t>
      </w:r>
      <w:r w:rsidR="003A3D58" w:rsidRPr="00101E11">
        <w:rPr>
          <w:sz w:val="24"/>
          <w:szCs w:val="24"/>
        </w:rPr>
        <w:t>with</w:t>
      </w:r>
      <w:r w:rsidR="00BB5884" w:rsidRPr="00101E11">
        <w:rPr>
          <w:sz w:val="24"/>
          <w:szCs w:val="24"/>
        </w:rPr>
        <w:t xml:space="preserve"> various </w:t>
      </w:r>
      <w:r w:rsidR="00863F3C" w:rsidRPr="00101E11">
        <w:rPr>
          <w:sz w:val="24"/>
          <w:szCs w:val="24"/>
        </w:rPr>
        <w:t>administrators</w:t>
      </w:r>
      <w:r w:rsidR="00BB5884" w:rsidRPr="00101E11">
        <w:rPr>
          <w:sz w:val="24"/>
          <w:szCs w:val="24"/>
        </w:rPr>
        <w:t xml:space="preserve"> which mean</w:t>
      </w:r>
      <w:r w:rsidR="003A3D58" w:rsidRPr="00101E11">
        <w:rPr>
          <w:sz w:val="24"/>
          <w:szCs w:val="24"/>
        </w:rPr>
        <w:t>t</w:t>
      </w:r>
      <w:r w:rsidR="00BB5884" w:rsidRPr="00101E11">
        <w:rPr>
          <w:sz w:val="24"/>
          <w:szCs w:val="24"/>
        </w:rPr>
        <w:t xml:space="preserve"> the data </w:t>
      </w:r>
      <w:r w:rsidR="003A3D58" w:rsidRPr="00101E11">
        <w:rPr>
          <w:sz w:val="24"/>
          <w:szCs w:val="24"/>
        </w:rPr>
        <w:t>was</w:t>
      </w:r>
      <w:r w:rsidR="00BB5884" w:rsidRPr="00101E11">
        <w:rPr>
          <w:sz w:val="24"/>
          <w:szCs w:val="24"/>
        </w:rPr>
        <w:t xml:space="preserve"> </w:t>
      </w:r>
      <w:r w:rsidR="007A5D0C">
        <w:rPr>
          <w:sz w:val="24"/>
          <w:szCs w:val="24"/>
        </w:rPr>
        <w:t>lacking security</w:t>
      </w:r>
      <w:r w:rsidR="00BB5884" w:rsidRPr="00101E11">
        <w:rPr>
          <w:sz w:val="24"/>
          <w:szCs w:val="24"/>
        </w:rPr>
        <w:t xml:space="preserve">. </w:t>
      </w:r>
      <w:r w:rsidR="00653983" w:rsidRPr="00101E11">
        <w:rPr>
          <w:sz w:val="24"/>
          <w:szCs w:val="24"/>
        </w:rPr>
        <w:t>Each organization need</w:t>
      </w:r>
      <w:r w:rsidR="003A3D58" w:rsidRPr="00101E11">
        <w:rPr>
          <w:sz w:val="24"/>
          <w:szCs w:val="24"/>
        </w:rPr>
        <w:t xml:space="preserve">ed </w:t>
      </w:r>
      <w:r w:rsidR="00653983" w:rsidRPr="00101E11">
        <w:rPr>
          <w:sz w:val="24"/>
          <w:szCs w:val="24"/>
        </w:rPr>
        <w:t xml:space="preserve">to secure their own data with their own </w:t>
      </w:r>
      <w:r w:rsidR="00863F3C" w:rsidRPr="00101E11">
        <w:rPr>
          <w:sz w:val="24"/>
          <w:szCs w:val="24"/>
        </w:rPr>
        <w:t>permission system</w:t>
      </w:r>
      <w:r w:rsidR="00653983" w:rsidRPr="00101E11">
        <w:rPr>
          <w:sz w:val="24"/>
          <w:szCs w:val="24"/>
        </w:rPr>
        <w:t xml:space="preserve">. </w:t>
      </w:r>
      <w:r w:rsidR="007A5D0C">
        <w:rPr>
          <w:sz w:val="24"/>
          <w:szCs w:val="24"/>
        </w:rPr>
        <w:t xml:space="preserve">An example of </w:t>
      </w:r>
      <w:r w:rsidR="00536CAD">
        <w:rPr>
          <w:sz w:val="24"/>
          <w:szCs w:val="24"/>
        </w:rPr>
        <w:t>an</w:t>
      </w:r>
      <w:r w:rsidR="007A5D0C">
        <w:rPr>
          <w:sz w:val="24"/>
          <w:szCs w:val="24"/>
        </w:rPr>
        <w:t xml:space="preserve"> important data breach occurred in</w:t>
      </w:r>
      <w:r w:rsidR="00653983" w:rsidRPr="00101E11">
        <w:rPr>
          <w:sz w:val="24"/>
          <w:szCs w:val="24"/>
        </w:rPr>
        <w:t xml:space="preserve"> 2017, one researcher in the SNRE department stole many images with confidential location data on them and posted them publicly on the web. This incident showed the need for additional security to be present on the image data. To solve this issue, </w:t>
      </w:r>
      <w:r w:rsidR="00653983" w:rsidRPr="00101E11">
        <w:rPr>
          <w:i/>
          <w:sz w:val="24"/>
          <w:szCs w:val="24"/>
        </w:rPr>
        <w:t>SANIMAL FX</w:t>
      </w:r>
      <w:r w:rsidR="00653983" w:rsidRPr="00101E11">
        <w:rPr>
          <w:sz w:val="24"/>
          <w:szCs w:val="24"/>
        </w:rPr>
        <w:t xml:space="preserve"> requires the user to make an account with </w:t>
      </w:r>
      <w:proofErr w:type="spellStart"/>
      <w:r w:rsidR="00653983" w:rsidRPr="00101E11">
        <w:rPr>
          <w:sz w:val="24"/>
          <w:szCs w:val="24"/>
        </w:rPr>
        <w:t>CyVerse</w:t>
      </w:r>
      <w:proofErr w:type="spellEnd"/>
      <w:r w:rsidR="00653983" w:rsidRPr="00101E11">
        <w:rPr>
          <w:sz w:val="24"/>
          <w:szCs w:val="24"/>
        </w:rPr>
        <w:t xml:space="preserve"> before logging in </w:t>
      </w:r>
      <w:r w:rsidR="007A5D0C">
        <w:rPr>
          <w:sz w:val="24"/>
          <w:szCs w:val="24"/>
        </w:rPr>
        <w:t>to</w:t>
      </w:r>
      <w:r w:rsidR="007A5D0C" w:rsidRPr="00101E11">
        <w:rPr>
          <w:sz w:val="24"/>
          <w:szCs w:val="24"/>
        </w:rPr>
        <w:t xml:space="preserve"> </w:t>
      </w:r>
      <w:r w:rsidR="00653983" w:rsidRPr="00101E11">
        <w:rPr>
          <w:sz w:val="24"/>
          <w:szCs w:val="24"/>
        </w:rPr>
        <w:t xml:space="preserve">use the software. </w:t>
      </w:r>
      <w:proofErr w:type="spellStart"/>
      <w:r w:rsidR="00E31639" w:rsidRPr="00101E11">
        <w:rPr>
          <w:sz w:val="24"/>
          <w:szCs w:val="24"/>
        </w:rPr>
        <w:t>CyVerse</w:t>
      </w:r>
      <w:proofErr w:type="spellEnd"/>
      <w:r w:rsidR="00E31639" w:rsidRPr="00101E11">
        <w:rPr>
          <w:sz w:val="24"/>
          <w:szCs w:val="24"/>
        </w:rPr>
        <w:t xml:space="preserve"> also provides many</w:t>
      </w:r>
      <w:r w:rsidR="007A5D0C">
        <w:rPr>
          <w:sz w:val="24"/>
          <w:szCs w:val="24"/>
        </w:rPr>
        <w:t xml:space="preserve"> other</w:t>
      </w:r>
      <w:r w:rsidR="00E31639" w:rsidRPr="00101E11">
        <w:rPr>
          <w:sz w:val="24"/>
          <w:szCs w:val="24"/>
        </w:rPr>
        <w:t xml:space="preserve"> features</w:t>
      </w:r>
      <w:r w:rsidR="007A5D0C">
        <w:rPr>
          <w:sz w:val="24"/>
          <w:szCs w:val="24"/>
        </w:rPr>
        <w:t xml:space="preserve"> which are</w:t>
      </w:r>
      <w:r w:rsidR="00E31639" w:rsidRPr="00101E11">
        <w:rPr>
          <w:sz w:val="24"/>
          <w:szCs w:val="24"/>
        </w:rPr>
        <w:t xml:space="preserve"> described below.</w:t>
      </w:r>
    </w:p>
    <w:p w:rsidR="00E31639" w:rsidRPr="00101E11" w:rsidRDefault="00E31639" w:rsidP="00653983">
      <w:pPr>
        <w:pStyle w:val="NoSpacing"/>
        <w:spacing w:line="360" w:lineRule="auto"/>
        <w:ind w:firstLine="720"/>
        <w:rPr>
          <w:sz w:val="24"/>
          <w:szCs w:val="24"/>
        </w:rPr>
      </w:pPr>
      <w:r w:rsidRPr="00101E11">
        <w:rPr>
          <w:sz w:val="24"/>
          <w:szCs w:val="24"/>
        </w:rPr>
        <w:lastRenderedPageBreak/>
        <w:t xml:space="preserve">(5) </w:t>
      </w:r>
      <w:proofErr w:type="spellStart"/>
      <w:r w:rsidRPr="00101E11">
        <w:rPr>
          <w:sz w:val="24"/>
          <w:szCs w:val="24"/>
        </w:rPr>
        <w:t>CyVerse</w:t>
      </w:r>
      <w:proofErr w:type="spellEnd"/>
      <w:r w:rsidRPr="00101E11">
        <w:rPr>
          <w:sz w:val="24"/>
          <w:szCs w:val="24"/>
        </w:rPr>
        <w:t xml:space="preserve"> is a company with the goal, “To design, deploy, and expand a national Cyberinfrastructure for Life Sciences research, and to train scientists in its use” (cyverse.org). The company provides its users with a data store for terabytes of data, a </w:t>
      </w:r>
      <w:r w:rsidR="00112BC2" w:rsidRPr="00101E11">
        <w:rPr>
          <w:sz w:val="24"/>
          <w:szCs w:val="24"/>
        </w:rPr>
        <w:t>high-performance</w:t>
      </w:r>
      <w:r w:rsidRPr="00101E11">
        <w:rPr>
          <w:sz w:val="24"/>
          <w:szCs w:val="24"/>
        </w:rPr>
        <w:t xml:space="preserve"> execution framework for machine learning, and a way to authenticate users. </w:t>
      </w:r>
      <w:r w:rsidR="00112BC2" w:rsidRPr="00101E11">
        <w:rPr>
          <w:i/>
          <w:sz w:val="24"/>
          <w:szCs w:val="24"/>
        </w:rPr>
        <w:t>SANIMAL FX</w:t>
      </w:r>
      <w:r w:rsidR="00112BC2" w:rsidRPr="00101E11">
        <w:rPr>
          <w:sz w:val="24"/>
          <w:szCs w:val="24"/>
        </w:rPr>
        <w:t xml:space="preserve"> makes use of all three of these features using a library called </w:t>
      </w:r>
      <w:r w:rsidR="00112BC2" w:rsidRPr="00101E11">
        <w:rPr>
          <w:i/>
          <w:sz w:val="24"/>
          <w:szCs w:val="24"/>
        </w:rPr>
        <w:t>Jargon</w:t>
      </w:r>
      <w:r w:rsidR="00112BC2" w:rsidRPr="00101E11">
        <w:rPr>
          <w:sz w:val="24"/>
          <w:szCs w:val="24"/>
        </w:rPr>
        <w:t xml:space="preserve">. </w:t>
      </w:r>
      <w:r w:rsidR="00112BC2" w:rsidRPr="00101E11">
        <w:rPr>
          <w:i/>
          <w:sz w:val="24"/>
          <w:szCs w:val="24"/>
        </w:rPr>
        <w:t>Jargon</w:t>
      </w:r>
      <w:r w:rsidR="00112BC2" w:rsidRPr="00101E11">
        <w:rPr>
          <w:sz w:val="24"/>
          <w:szCs w:val="24"/>
        </w:rPr>
        <w:t xml:space="preserve"> is a Java-based implementation of the </w:t>
      </w:r>
      <w:proofErr w:type="spellStart"/>
      <w:r w:rsidR="00112BC2" w:rsidRPr="00101E11">
        <w:rPr>
          <w:sz w:val="24"/>
          <w:szCs w:val="24"/>
        </w:rPr>
        <w:t>iRODS</w:t>
      </w:r>
      <w:proofErr w:type="spellEnd"/>
      <w:r w:rsidR="00112BC2" w:rsidRPr="00101E11">
        <w:rPr>
          <w:sz w:val="24"/>
          <w:szCs w:val="24"/>
        </w:rPr>
        <w:t xml:space="preserve"> protocol which </w:t>
      </w:r>
      <w:proofErr w:type="spellStart"/>
      <w:r w:rsidR="00112BC2" w:rsidRPr="00101E11">
        <w:rPr>
          <w:sz w:val="24"/>
          <w:szCs w:val="24"/>
        </w:rPr>
        <w:t>CyVerse</w:t>
      </w:r>
      <w:proofErr w:type="spellEnd"/>
      <w:r w:rsidR="00112BC2" w:rsidRPr="00101E11">
        <w:rPr>
          <w:sz w:val="24"/>
          <w:szCs w:val="24"/>
        </w:rPr>
        <w:t xml:space="preserve"> uses as its interaction API. </w:t>
      </w:r>
      <w:r w:rsidR="00112BC2" w:rsidRPr="00101E11">
        <w:rPr>
          <w:i/>
          <w:sz w:val="24"/>
          <w:szCs w:val="24"/>
        </w:rPr>
        <w:t>SANIMAL FX</w:t>
      </w:r>
      <w:r w:rsidR="00112BC2" w:rsidRPr="00101E11">
        <w:rPr>
          <w:sz w:val="24"/>
          <w:szCs w:val="24"/>
        </w:rPr>
        <w:t xml:space="preserve"> makes use of the authentication API to </w:t>
      </w:r>
      <w:r w:rsidR="006B76D5">
        <w:rPr>
          <w:sz w:val="24"/>
          <w:szCs w:val="24"/>
        </w:rPr>
        <w:t>verify</w:t>
      </w:r>
      <w:r w:rsidR="00112BC2" w:rsidRPr="00101E11">
        <w:rPr>
          <w:sz w:val="24"/>
          <w:szCs w:val="24"/>
        </w:rPr>
        <w:t xml:space="preserve"> users </w:t>
      </w:r>
      <w:proofErr w:type="gramStart"/>
      <w:r w:rsidR="00F64CF6">
        <w:rPr>
          <w:sz w:val="24"/>
          <w:szCs w:val="24"/>
        </w:rPr>
        <w:t>are allowed to</w:t>
      </w:r>
      <w:proofErr w:type="gramEnd"/>
      <w:r w:rsidR="00112BC2" w:rsidRPr="00101E11">
        <w:rPr>
          <w:sz w:val="24"/>
          <w:szCs w:val="24"/>
        </w:rPr>
        <w:t xml:space="preserve"> use the software. </w:t>
      </w:r>
      <w:r w:rsidR="00791CA7" w:rsidRPr="00101E11">
        <w:rPr>
          <w:sz w:val="24"/>
          <w:szCs w:val="24"/>
        </w:rPr>
        <w:t>Once logged in, u</w:t>
      </w:r>
      <w:r w:rsidR="00B32DC7" w:rsidRPr="00101E11">
        <w:rPr>
          <w:sz w:val="24"/>
          <w:szCs w:val="24"/>
        </w:rPr>
        <w:t xml:space="preserve">sers tag their images with EXIF metadata and then upload the images to the </w:t>
      </w:r>
      <w:proofErr w:type="spellStart"/>
      <w:r w:rsidR="00B32DC7" w:rsidRPr="00101E11">
        <w:rPr>
          <w:sz w:val="24"/>
          <w:szCs w:val="24"/>
        </w:rPr>
        <w:t>CyVerse</w:t>
      </w:r>
      <w:proofErr w:type="spellEnd"/>
      <w:r w:rsidR="00B32DC7" w:rsidRPr="00101E11">
        <w:rPr>
          <w:sz w:val="24"/>
          <w:szCs w:val="24"/>
        </w:rPr>
        <w:t xml:space="preserve"> datastore. These images have permissions applied to them which ensures that no unwanted users can see the images or the image metadata. Images are indexed by metadata</w:t>
      </w:r>
      <w:r w:rsidR="00791CA7" w:rsidRPr="00101E11">
        <w:rPr>
          <w:sz w:val="24"/>
          <w:szCs w:val="24"/>
        </w:rPr>
        <w:t xml:space="preserve"> tags</w:t>
      </w:r>
      <w:r w:rsidR="00B32DC7" w:rsidRPr="00101E11">
        <w:rPr>
          <w:sz w:val="24"/>
          <w:szCs w:val="24"/>
        </w:rPr>
        <w:t xml:space="preserve"> which allows them to be queried by the high-performance execution framework. These queries are then converted into CSV, where researchers can perform their analysis. </w:t>
      </w:r>
    </w:p>
    <w:p w:rsidR="00863F3C" w:rsidRDefault="00863F3C" w:rsidP="00863F3C">
      <w:pPr>
        <w:pStyle w:val="NoSpacing"/>
        <w:spacing w:line="360" w:lineRule="auto"/>
        <w:rPr>
          <w:sz w:val="24"/>
          <w:szCs w:val="24"/>
        </w:rPr>
      </w:pPr>
    </w:p>
    <w:p w:rsidR="00863F3C" w:rsidRDefault="00863F3C" w:rsidP="00863F3C">
      <w:pPr>
        <w:pStyle w:val="NoSpacing"/>
        <w:spacing w:line="360" w:lineRule="auto"/>
        <w:rPr>
          <w:sz w:val="28"/>
          <w:szCs w:val="28"/>
        </w:rPr>
      </w:pPr>
      <w:r w:rsidRPr="00B30CB5">
        <w:rPr>
          <w:b/>
          <w:i/>
          <w:sz w:val="28"/>
          <w:szCs w:val="28"/>
        </w:rPr>
        <w:t>SANIMAL</w:t>
      </w:r>
      <w:r>
        <w:rPr>
          <w:b/>
          <w:i/>
          <w:sz w:val="28"/>
          <w:szCs w:val="28"/>
        </w:rPr>
        <w:t xml:space="preserve"> FX</w:t>
      </w:r>
      <w:r>
        <w:rPr>
          <w:b/>
          <w:sz w:val="28"/>
          <w:szCs w:val="28"/>
        </w:rPr>
        <w:t xml:space="preserve"> design challenges (UI):</w:t>
      </w:r>
    </w:p>
    <w:p w:rsidR="00863F3C" w:rsidRPr="00101E11" w:rsidRDefault="00C77E16" w:rsidP="00653983">
      <w:pPr>
        <w:pStyle w:val="NoSpacing"/>
        <w:spacing w:line="360" w:lineRule="auto"/>
        <w:ind w:firstLine="720"/>
        <w:rPr>
          <w:sz w:val="24"/>
          <w:szCs w:val="24"/>
        </w:rPr>
      </w:pPr>
      <w:r w:rsidRPr="00101E11">
        <w:rPr>
          <w:sz w:val="24"/>
          <w:szCs w:val="24"/>
        </w:rPr>
        <w:t xml:space="preserve">The first UI the user is presented with is the log in screen. A screenshot is </w:t>
      </w:r>
      <w:r w:rsidR="007A0A92" w:rsidRPr="00101E11">
        <w:rPr>
          <w:sz w:val="24"/>
          <w:szCs w:val="24"/>
        </w:rPr>
        <w:t>shown below:</w:t>
      </w:r>
    </w:p>
    <w:p w:rsidR="007A0A92" w:rsidRPr="00101E11" w:rsidRDefault="007A0A92" w:rsidP="007A0A92">
      <w:pPr>
        <w:pStyle w:val="NoSpacing"/>
        <w:spacing w:line="360" w:lineRule="auto"/>
        <w:jc w:val="center"/>
        <w:rPr>
          <w:sz w:val="24"/>
          <w:szCs w:val="24"/>
        </w:rPr>
      </w:pPr>
      <w:r w:rsidRPr="00101E11">
        <w:rPr>
          <w:noProof/>
          <w:sz w:val="24"/>
          <w:szCs w:val="24"/>
        </w:rPr>
        <w:drawing>
          <wp:inline distT="0" distB="0" distL="0" distR="0">
            <wp:extent cx="5924547" cy="3213100"/>
            <wp:effectExtent l="0" t="0" r="635" b="6350"/>
            <wp:docPr id="4" name="Picture 4" descr="C:\Users\David\Desktop\Software\Sanimal\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Software\Sanimal\screenshots\logi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58895" cy="3285962"/>
                    </a:xfrm>
                    <a:prstGeom prst="rect">
                      <a:avLst/>
                    </a:prstGeom>
                    <a:noFill/>
                    <a:ln>
                      <a:noFill/>
                    </a:ln>
                  </pic:spPr>
                </pic:pic>
              </a:graphicData>
            </a:graphic>
          </wp:inline>
        </w:drawing>
      </w:r>
    </w:p>
    <w:p w:rsidR="00726238" w:rsidRPr="00101E11" w:rsidRDefault="007A0A92" w:rsidP="007A0A92">
      <w:pPr>
        <w:pStyle w:val="NoSpacing"/>
        <w:spacing w:line="360" w:lineRule="auto"/>
        <w:rPr>
          <w:sz w:val="24"/>
          <w:szCs w:val="24"/>
        </w:rPr>
      </w:pPr>
      <w:r w:rsidRPr="00101E11">
        <w:rPr>
          <w:sz w:val="24"/>
          <w:szCs w:val="24"/>
        </w:rPr>
        <w:t xml:space="preserve">The </w:t>
      </w:r>
      <w:r w:rsidR="00DB1CED" w:rsidRPr="00101E11">
        <w:rPr>
          <w:sz w:val="24"/>
          <w:szCs w:val="24"/>
        </w:rPr>
        <w:t xml:space="preserve">login UI features a login username and password as </w:t>
      </w:r>
      <w:r w:rsidR="007A5D0C">
        <w:rPr>
          <w:sz w:val="24"/>
          <w:szCs w:val="24"/>
        </w:rPr>
        <w:t>for most software</w:t>
      </w:r>
      <w:r w:rsidR="00DB1CED" w:rsidRPr="00101E11">
        <w:rPr>
          <w:sz w:val="24"/>
          <w:szCs w:val="24"/>
        </w:rPr>
        <w:t xml:space="preserve">. There is a checkbox which allows the user to remember the username for the next </w:t>
      </w:r>
      <w:r w:rsidR="00DB1CED" w:rsidRPr="00101E11">
        <w:rPr>
          <w:i/>
          <w:sz w:val="24"/>
          <w:szCs w:val="24"/>
        </w:rPr>
        <w:t>SANIMAL FX</w:t>
      </w:r>
      <w:r w:rsidR="00DB1CED" w:rsidRPr="00101E11">
        <w:rPr>
          <w:sz w:val="24"/>
          <w:szCs w:val="24"/>
        </w:rPr>
        <w:t xml:space="preserve"> login. There is no </w:t>
      </w:r>
      <w:r w:rsidR="00DB1CED" w:rsidRPr="00101E11">
        <w:rPr>
          <w:sz w:val="24"/>
          <w:szCs w:val="24"/>
        </w:rPr>
        <w:lastRenderedPageBreak/>
        <w:t xml:space="preserve">“Remember Password” checkbox because remembering passwords is difficult to do without storing the password in plain text. Encryption needs to be used and </w:t>
      </w:r>
      <w:r w:rsidR="007A5D0C">
        <w:rPr>
          <w:sz w:val="24"/>
          <w:szCs w:val="24"/>
        </w:rPr>
        <w:t xml:space="preserve">represents a significant </w:t>
      </w:r>
      <w:r w:rsidR="003E53E8" w:rsidRPr="00101E11">
        <w:rPr>
          <w:sz w:val="24"/>
          <w:szCs w:val="24"/>
        </w:rPr>
        <w:t>challeng</w:t>
      </w:r>
      <w:r w:rsidR="007A5D0C">
        <w:rPr>
          <w:sz w:val="24"/>
          <w:szCs w:val="24"/>
        </w:rPr>
        <w:t>e</w:t>
      </w:r>
      <w:r w:rsidR="002D119E" w:rsidRPr="00101E11">
        <w:rPr>
          <w:sz w:val="24"/>
          <w:szCs w:val="24"/>
        </w:rPr>
        <w:t xml:space="preserve"> to implement</w:t>
      </w:r>
      <w:r w:rsidR="00DB1CED" w:rsidRPr="00101E11">
        <w:rPr>
          <w:sz w:val="24"/>
          <w:szCs w:val="24"/>
        </w:rPr>
        <w:t xml:space="preserve">. The UI also features register and forgot password links to </w:t>
      </w:r>
      <w:proofErr w:type="spellStart"/>
      <w:r w:rsidR="00DB1CED" w:rsidRPr="00101E11">
        <w:rPr>
          <w:sz w:val="24"/>
          <w:szCs w:val="24"/>
        </w:rPr>
        <w:t>CyVerse’s</w:t>
      </w:r>
      <w:proofErr w:type="spellEnd"/>
      <w:r w:rsidR="00DB1CED" w:rsidRPr="00101E11">
        <w:rPr>
          <w:sz w:val="24"/>
          <w:szCs w:val="24"/>
        </w:rPr>
        <w:t xml:space="preserve"> website. </w:t>
      </w:r>
      <w:r w:rsidR="00726238" w:rsidRPr="00101E11">
        <w:rPr>
          <w:sz w:val="24"/>
          <w:szCs w:val="24"/>
        </w:rPr>
        <w:t>After logging in, the user is brought to the home screen</w:t>
      </w:r>
      <w:r w:rsidR="00D44F07" w:rsidRPr="00101E11">
        <w:rPr>
          <w:sz w:val="24"/>
          <w:szCs w:val="24"/>
        </w:rPr>
        <w:t xml:space="preserve"> which features 6 tabs on top. Each tab </w:t>
      </w:r>
      <w:r w:rsidR="003E53E8" w:rsidRPr="00101E11">
        <w:rPr>
          <w:sz w:val="24"/>
          <w:szCs w:val="24"/>
        </w:rPr>
        <w:t>serves a specific task in the workflow of the software</w:t>
      </w:r>
      <w:r w:rsidR="00D44F07" w:rsidRPr="00101E11">
        <w:rPr>
          <w:sz w:val="24"/>
          <w:szCs w:val="24"/>
        </w:rPr>
        <w:t>:</w:t>
      </w:r>
    </w:p>
    <w:p w:rsidR="00D44F07" w:rsidRPr="00101E11" w:rsidRDefault="00D44F07" w:rsidP="002D119E">
      <w:pPr>
        <w:pStyle w:val="NoSpacing"/>
        <w:numPr>
          <w:ilvl w:val="0"/>
          <w:numId w:val="6"/>
        </w:numPr>
        <w:spacing w:line="360" w:lineRule="auto"/>
        <w:rPr>
          <w:sz w:val="24"/>
          <w:szCs w:val="24"/>
        </w:rPr>
      </w:pPr>
      <w:r w:rsidRPr="00101E11">
        <w:rPr>
          <w:b/>
          <w:sz w:val="24"/>
          <w:szCs w:val="24"/>
        </w:rPr>
        <w:t>Home tab</w:t>
      </w:r>
      <w:r w:rsidR="002D119E" w:rsidRPr="00101E11">
        <w:rPr>
          <w:sz w:val="24"/>
          <w:szCs w:val="24"/>
        </w:rPr>
        <w:t xml:space="preserve"> - </w:t>
      </w:r>
      <w:r w:rsidR="007A5D0C" w:rsidRPr="00101E11">
        <w:rPr>
          <w:sz w:val="24"/>
          <w:szCs w:val="24"/>
        </w:rPr>
        <w:t>Th</w:t>
      </w:r>
      <w:r w:rsidR="007A5D0C">
        <w:rPr>
          <w:sz w:val="24"/>
          <w:szCs w:val="24"/>
        </w:rPr>
        <w:t>is is the</w:t>
      </w:r>
      <w:r w:rsidR="007A5D0C" w:rsidRPr="00101E11">
        <w:rPr>
          <w:sz w:val="24"/>
          <w:szCs w:val="24"/>
        </w:rPr>
        <w:t xml:space="preserve"> </w:t>
      </w:r>
      <w:r w:rsidRPr="00101E11">
        <w:rPr>
          <w:sz w:val="24"/>
          <w:szCs w:val="24"/>
        </w:rPr>
        <w:t>software start</w:t>
      </w:r>
      <w:r w:rsidR="007A5D0C">
        <w:rPr>
          <w:sz w:val="24"/>
          <w:szCs w:val="24"/>
        </w:rPr>
        <w:t xml:space="preserve"> page</w:t>
      </w:r>
      <w:r w:rsidR="00C6511E">
        <w:rPr>
          <w:sz w:val="24"/>
          <w:szCs w:val="24"/>
        </w:rPr>
        <w:t xml:space="preserve"> </w:t>
      </w:r>
      <w:r w:rsidRPr="00101E11">
        <w:rPr>
          <w:sz w:val="24"/>
          <w:szCs w:val="24"/>
        </w:rPr>
        <w:t xml:space="preserve">when the user logs in, </w:t>
      </w:r>
      <w:r w:rsidR="007A5D0C">
        <w:rPr>
          <w:sz w:val="24"/>
          <w:szCs w:val="24"/>
        </w:rPr>
        <w:t xml:space="preserve">it </w:t>
      </w:r>
      <w:r w:rsidR="003E53E8" w:rsidRPr="00101E11">
        <w:rPr>
          <w:sz w:val="24"/>
          <w:szCs w:val="24"/>
        </w:rPr>
        <w:t>does</w:t>
      </w:r>
      <w:r w:rsidR="007A5D0C">
        <w:rPr>
          <w:sz w:val="24"/>
          <w:szCs w:val="24"/>
        </w:rPr>
        <w:t xml:space="preserve"> not</w:t>
      </w:r>
      <w:r w:rsidR="003E53E8" w:rsidRPr="00101E11">
        <w:rPr>
          <w:sz w:val="24"/>
          <w:szCs w:val="24"/>
        </w:rPr>
        <w:t xml:space="preserve"> </w:t>
      </w:r>
      <w:r w:rsidR="007A5D0C">
        <w:rPr>
          <w:sz w:val="24"/>
          <w:szCs w:val="24"/>
        </w:rPr>
        <w:t xml:space="preserve">have </w:t>
      </w:r>
      <w:r w:rsidR="003E53E8" w:rsidRPr="00101E11">
        <w:rPr>
          <w:sz w:val="24"/>
          <w:szCs w:val="24"/>
        </w:rPr>
        <w:t>functional</w:t>
      </w:r>
      <w:r w:rsidR="007A5D0C">
        <w:rPr>
          <w:sz w:val="24"/>
          <w:szCs w:val="24"/>
        </w:rPr>
        <w:t>ity</w:t>
      </w:r>
      <w:r w:rsidR="003E53E8" w:rsidRPr="00101E11">
        <w:rPr>
          <w:sz w:val="24"/>
          <w:szCs w:val="24"/>
        </w:rPr>
        <w:t xml:space="preserve"> other than </w:t>
      </w:r>
      <w:r w:rsidR="00C6511E" w:rsidRPr="00101E11">
        <w:rPr>
          <w:sz w:val="24"/>
          <w:szCs w:val="24"/>
        </w:rPr>
        <w:t>credit</w:t>
      </w:r>
      <w:r w:rsidR="00C6511E">
        <w:rPr>
          <w:sz w:val="24"/>
          <w:szCs w:val="24"/>
        </w:rPr>
        <w:t>ing</w:t>
      </w:r>
      <w:r w:rsidR="003E53E8" w:rsidRPr="00101E11">
        <w:rPr>
          <w:sz w:val="24"/>
          <w:szCs w:val="24"/>
        </w:rPr>
        <w:t xml:space="preserve"> developers</w:t>
      </w:r>
    </w:p>
    <w:p w:rsidR="00D44F07" w:rsidRPr="00101E11" w:rsidRDefault="00D44F07" w:rsidP="002D119E">
      <w:pPr>
        <w:pStyle w:val="NoSpacing"/>
        <w:numPr>
          <w:ilvl w:val="0"/>
          <w:numId w:val="6"/>
        </w:numPr>
        <w:spacing w:line="360" w:lineRule="auto"/>
        <w:rPr>
          <w:sz w:val="24"/>
          <w:szCs w:val="24"/>
        </w:rPr>
      </w:pPr>
      <w:r w:rsidRPr="00101E11">
        <w:rPr>
          <w:b/>
          <w:sz w:val="24"/>
          <w:szCs w:val="24"/>
        </w:rPr>
        <w:t>Import tab</w:t>
      </w:r>
      <w:r w:rsidR="002D119E" w:rsidRPr="00101E11">
        <w:rPr>
          <w:sz w:val="24"/>
          <w:szCs w:val="24"/>
        </w:rPr>
        <w:t xml:space="preserve"> </w:t>
      </w:r>
      <w:r w:rsidR="003E53E8" w:rsidRPr="00101E11">
        <w:rPr>
          <w:sz w:val="24"/>
          <w:szCs w:val="24"/>
        </w:rPr>
        <w:t>–</w:t>
      </w:r>
      <w:r w:rsidR="002D119E" w:rsidRPr="00101E11">
        <w:rPr>
          <w:sz w:val="24"/>
          <w:szCs w:val="24"/>
        </w:rPr>
        <w:t xml:space="preserve"> </w:t>
      </w:r>
      <w:r w:rsidR="003E53E8" w:rsidRPr="00101E11">
        <w:rPr>
          <w:sz w:val="24"/>
          <w:szCs w:val="24"/>
        </w:rPr>
        <w:t>First functional tab used for</w:t>
      </w:r>
      <w:r w:rsidRPr="00101E11">
        <w:rPr>
          <w:sz w:val="24"/>
          <w:szCs w:val="24"/>
        </w:rPr>
        <w:t xml:space="preserve"> </w:t>
      </w:r>
      <w:r w:rsidR="003E53E8" w:rsidRPr="00101E11">
        <w:rPr>
          <w:sz w:val="24"/>
          <w:szCs w:val="24"/>
        </w:rPr>
        <w:t>loading</w:t>
      </w:r>
      <w:r w:rsidRPr="00101E11">
        <w:rPr>
          <w:sz w:val="24"/>
          <w:szCs w:val="24"/>
        </w:rPr>
        <w:t xml:space="preserve"> photos into the program</w:t>
      </w:r>
      <w:r w:rsidR="00DB4647">
        <w:rPr>
          <w:sz w:val="24"/>
          <w:szCs w:val="24"/>
        </w:rPr>
        <w:t>.</w:t>
      </w:r>
      <w:r w:rsidR="00DB4647" w:rsidRPr="00101E11">
        <w:rPr>
          <w:sz w:val="24"/>
          <w:szCs w:val="24"/>
        </w:rPr>
        <w:t xml:space="preserve"> </w:t>
      </w:r>
      <w:r w:rsidR="00DB4647">
        <w:rPr>
          <w:sz w:val="24"/>
          <w:szCs w:val="24"/>
        </w:rPr>
        <w:t xml:space="preserve">Provides a </w:t>
      </w:r>
      <w:r w:rsidRPr="00101E11">
        <w:rPr>
          <w:sz w:val="24"/>
          <w:szCs w:val="24"/>
        </w:rPr>
        <w:t xml:space="preserve">tagging </w:t>
      </w:r>
      <w:r w:rsidR="00DB4647">
        <w:rPr>
          <w:sz w:val="24"/>
          <w:szCs w:val="24"/>
        </w:rPr>
        <w:t xml:space="preserve">interface </w:t>
      </w:r>
      <w:r w:rsidRPr="00101E11">
        <w:rPr>
          <w:sz w:val="24"/>
          <w:szCs w:val="24"/>
        </w:rPr>
        <w:t xml:space="preserve">with </w:t>
      </w:r>
      <w:r w:rsidR="003E53E8" w:rsidRPr="00101E11">
        <w:rPr>
          <w:sz w:val="24"/>
          <w:szCs w:val="24"/>
        </w:rPr>
        <w:t>metadata such as species and location</w:t>
      </w:r>
    </w:p>
    <w:p w:rsidR="00D44F07" w:rsidRPr="00101E11" w:rsidRDefault="00D44F07" w:rsidP="002D119E">
      <w:pPr>
        <w:pStyle w:val="NoSpacing"/>
        <w:numPr>
          <w:ilvl w:val="0"/>
          <w:numId w:val="6"/>
        </w:numPr>
        <w:spacing w:line="360" w:lineRule="auto"/>
        <w:rPr>
          <w:sz w:val="24"/>
          <w:szCs w:val="24"/>
        </w:rPr>
      </w:pPr>
      <w:r w:rsidRPr="00101E11">
        <w:rPr>
          <w:b/>
          <w:sz w:val="24"/>
          <w:szCs w:val="24"/>
        </w:rPr>
        <w:t>Collections tab</w:t>
      </w:r>
      <w:r w:rsidR="002D119E" w:rsidRPr="00101E11">
        <w:rPr>
          <w:sz w:val="24"/>
          <w:szCs w:val="24"/>
        </w:rPr>
        <w:t xml:space="preserve"> </w:t>
      </w:r>
      <w:r w:rsidR="003E53E8" w:rsidRPr="00101E11">
        <w:rPr>
          <w:sz w:val="24"/>
          <w:szCs w:val="24"/>
        </w:rPr>
        <w:t>–</w:t>
      </w:r>
      <w:r w:rsidR="002D119E" w:rsidRPr="00101E11">
        <w:rPr>
          <w:sz w:val="24"/>
          <w:szCs w:val="24"/>
        </w:rPr>
        <w:t xml:space="preserve"> </w:t>
      </w:r>
      <w:r w:rsidR="00DB4647">
        <w:rPr>
          <w:sz w:val="24"/>
          <w:szCs w:val="24"/>
        </w:rPr>
        <w:t>This is the n</w:t>
      </w:r>
      <w:r w:rsidR="003E53E8" w:rsidRPr="00101E11">
        <w:rPr>
          <w:sz w:val="24"/>
          <w:szCs w:val="24"/>
        </w:rPr>
        <w:t>ext logical step after tagging photos</w:t>
      </w:r>
      <w:r w:rsidR="00DB4647">
        <w:rPr>
          <w:sz w:val="24"/>
          <w:szCs w:val="24"/>
        </w:rPr>
        <w:t>. The interface allows</w:t>
      </w:r>
      <w:r w:rsidRPr="00101E11">
        <w:rPr>
          <w:sz w:val="24"/>
          <w:szCs w:val="24"/>
        </w:rPr>
        <w:t xml:space="preserve"> upload</w:t>
      </w:r>
      <w:r w:rsidR="00DB4647">
        <w:rPr>
          <w:sz w:val="24"/>
          <w:szCs w:val="24"/>
        </w:rPr>
        <w:t>ing</w:t>
      </w:r>
      <w:r w:rsidRPr="00101E11">
        <w:rPr>
          <w:sz w:val="24"/>
          <w:szCs w:val="24"/>
        </w:rPr>
        <w:t xml:space="preserve"> images to a</w:t>
      </w:r>
      <w:r w:rsidR="003E53E8" w:rsidRPr="00101E11">
        <w:rPr>
          <w:sz w:val="24"/>
          <w:szCs w:val="24"/>
        </w:rPr>
        <w:t xml:space="preserve"> project (also known as a collection)</w:t>
      </w:r>
      <w:r w:rsidRPr="00101E11">
        <w:rPr>
          <w:sz w:val="24"/>
          <w:szCs w:val="24"/>
        </w:rPr>
        <w:t xml:space="preserve"> as well as </w:t>
      </w:r>
      <w:r w:rsidR="003E53E8" w:rsidRPr="00101E11">
        <w:rPr>
          <w:sz w:val="24"/>
          <w:szCs w:val="24"/>
        </w:rPr>
        <w:t>download</w:t>
      </w:r>
      <w:r w:rsidR="00DB4647">
        <w:rPr>
          <w:sz w:val="24"/>
          <w:szCs w:val="24"/>
        </w:rPr>
        <w:t>ing</w:t>
      </w:r>
      <w:r w:rsidRPr="00101E11">
        <w:rPr>
          <w:sz w:val="24"/>
          <w:szCs w:val="24"/>
        </w:rPr>
        <w:t xml:space="preserve"> existing uploaded images</w:t>
      </w:r>
      <w:r w:rsidR="003E53E8" w:rsidRPr="00101E11">
        <w:rPr>
          <w:sz w:val="24"/>
          <w:szCs w:val="24"/>
        </w:rPr>
        <w:t xml:space="preserve"> for editing. Also used to edit </w:t>
      </w:r>
      <w:r w:rsidRPr="00101E11">
        <w:rPr>
          <w:sz w:val="24"/>
          <w:szCs w:val="24"/>
        </w:rPr>
        <w:t>collection permissions</w:t>
      </w:r>
    </w:p>
    <w:p w:rsidR="00D44F07" w:rsidRPr="00101E11" w:rsidRDefault="00D44F07" w:rsidP="002D119E">
      <w:pPr>
        <w:pStyle w:val="NoSpacing"/>
        <w:numPr>
          <w:ilvl w:val="0"/>
          <w:numId w:val="6"/>
        </w:numPr>
        <w:spacing w:line="360" w:lineRule="auto"/>
        <w:rPr>
          <w:sz w:val="24"/>
          <w:szCs w:val="24"/>
        </w:rPr>
      </w:pPr>
      <w:r w:rsidRPr="00101E11">
        <w:rPr>
          <w:b/>
          <w:sz w:val="24"/>
          <w:szCs w:val="24"/>
        </w:rPr>
        <w:t>Analyze/Query tab</w:t>
      </w:r>
      <w:r w:rsidR="002D119E" w:rsidRPr="00101E11">
        <w:rPr>
          <w:sz w:val="24"/>
          <w:szCs w:val="24"/>
        </w:rPr>
        <w:t xml:space="preserve"> </w:t>
      </w:r>
      <w:r w:rsidR="003E53E8" w:rsidRPr="00101E11">
        <w:rPr>
          <w:sz w:val="24"/>
          <w:szCs w:val="24"/>
        </w:rPr>
        <w:t>–</w:t>
      </w:r>
      <w:r w:rsidR="002D119E" w:rsidRPr="00101E11">
        <w:rPr>
          <w:sz w:val="24"/>
          <w:szCs w:val="24"/>
        </w:rPr>
        <w:t xml:space="preserve"> </w:t>
      </w:r>
      <w:r w:rsidR="003E53E8" w:rsidRPr="00101E11">
        <w:rPr>
          <w:sz w:val="24"/>
          <w:szCs w:val="24"/>
        </w:rPr>
        <w:t>Final step after uploading data, allows</w:t>
      </w:r>
      <w:r w:rsidRPr="00101E11">
        <w:rPr>
          <w:sz w:val="24"/>
          <w:szCs w:val="24"/>
        </w:rPr>
        <w:t xml:space="preserve"> user</w:t>
      </w:r>
      <w:r w:rsidR="003E53E8" w:rsidRPr="00101E11">
        <w:rPr>
          <w:sz w:val="24"/>
          <w:szCs w:val="24"/>
        </w:rPr>
        <w:t>s to</w:t>
      </w:r>
      <w:r w:rsidRPr="00101E11">
        <w:rPr>
          <w:sz w:val="24"/>
          <w:szCs w:val="24"/>
        </w:rPr>
        <w:t xml:space="preserve"> query images uploaded</w:t>
      </w:r>
      <w:r w:rsidR="003E53E8" w:rsidRPr="00101E11">
        <w:rPr>
          <w:sz w:val="24"/>
          <w:szCs w:val="24"/>
        </w:rPr>
        <w:t xml:space="preserve"> </w:t>
      </w:r>
      <w:r w:rsidRPr="00101E11">
        <w:rPr>
          <w:sz w:val="24"/>
          <w:szCs w:val="24"/>
        </w:rPr>
        <w:t>given a set of constraints or filters</w:t>
      </w:r>
    </w:p>
    <w:p w:rsidR="00D44F07" w:rsidRPr="00101E11" w:rsidRDefault="00D44F07" w:rsidP="002D119E">
      <w:pPr>
        <w:pStyle w:val="NoSpacing"/>
        <w:numPr>
          <w:ilvl w:val="0"/>
          <w:numId w:val="6"/>
        </w:numPr>
        <w:spacing w:line="360" w:lineRule="auto"/>
        <w:rPr>
          <w:sz w:val="24"/>
          <w:szCs w:val="24"/>
        </w:rPr>
      </w:pPr>
      <w:r w:rsidRPr="00101E11">
        <w:rPr>
          <w:b/>
          <w:sz w:val="24"/>
          <w:szCs w:val="24"/>
        </w:rPr>
        <w:t>Map tab</w:t>
      </w:r>
      <w:r w:rsidR="002D119E" w:rsidRPr="00101E11">
        <w:rPr>
          <w:sz w:val="24"/>
          <w:szCs w:val="24"/>
        </w:rPr>
        <w:t xml:space="preserve"> </w:t>
      </w:r>
      <w:r w:rsidR="003E53E8" w:rsidRPr="00101E11">
        <w:rPr>
          <w:sz w:val="24"/>
          <w:szCs w:val="24"/>
        </w:rPr>
        <w:t>–</w:t>
      </w:r>
      <w:r w:rsidR="002D119E" w:rsidRPr="00101E11">
        <w:rPr>
          <w:sz w:val="24"/>
          <w:szCs w:val="24"/>
        </w:rPr>
        <w:t xml:space="preserve"> </w:t>
      </w:r>
      <w:r w:rsidR="003E53E8" w:rsidRPr="00101E11">
        <w:rPr>
          <w:sz w:val="24"/>
          <w:szCs w:val="24"/>
        </w:rPr>
        <w:t>Utility tab which s</w:t>
      </w:r>
      <w:r w:rsidRPr="00101E11">
        <w:rPr>
          <w:sz w:val="24"/>
          <w:szCs w:val="24"/>
        </w:rPr>
        <w:t xml:space="preserve">hows all locations on </w:t>
      </w:r>
      <w:r w:rsidR="003E53E8" w:rsidRPr="00101E11">
        <w:rPr>
          <w:sz w:val="24"/>
          <w:szCs w:val="24"/>
        </w:rPr>
        <w:t>top of Google Maps</w:t>
      </w:r>
      <w:r w:rsidRPr="00101E11">
        <w:rPr>
          <w:sz w:val="24"/>
          <w:szCs w:val="24"/>
        </w:rPr>
        <w:t xml:space="preserve"> </w:t>
      </w:r>
    </w:p>
    <w:p w:rsidR="009A22E5" w:rsidRPr="00101E11" w:rsidRDefault="00D44F07" w:rsidP="00F64CF6">
      <w:pPr>
        <w:pStyle w:val="NoSpacing"/>
        <w:numPr>
          <w:ilvl w:val="0"/>
          <w:numId w:val="6"/>
        </w:numPr>
        <w:spacing w:line="360" w:lineRule="auto"/>
        <w:rPr>
          <w:sz w:val="24"/>
          <w:szCs w:val="24"/>
        </w:rPr>
      </w:pPr>
      <w:r w:rsidRPr="00101E11">
        <w:rPr>
          <w:b/>
          <w:sz w:val="24"/>
          <w:szCs w:val="24"/>
        </w:rPr>
        <w:t>Settings tab</w:t>
      </w:r>
      <w:r w:rsidR="002D119E" w:rsidRPr="00101E11">
        <w:rPr>
          <w:sz w:val="24"/>
          <w:szCs w:val="24"/>
        </w:rPr>
        <w:t xml:space="preserve"> </w:t>
      </w:r>
      <w:r w:rsidR="003E53E8" w:rsidRPr="00101E11">
        <w:rPr>
          <w:sz w:val="24"/>
          <w:szCs w:val="24"/>
        </w:rPr>
        <w:t>–</w:t>
      </w:r>
      <w:r w:rsidR="002D119E" w:rsidRPr="00101E11">
        <w:rPr>
          <w:sz w:val="24"/>
          <w:szCs w:val="24"/>
        </w:rPr>
        <w:t xml:space="preserve"> </w:t>
      </w:r>
      <w:r w:rsidR="003E53E8" w:rsidRPr="00101E11">
        <w:rPr>
          <w:sz w:val="24"/>
          <w:szCs w:val="24"/>
        </w:rPr>
        <w:t>Utility tab which a</w:t>
      </w:r>
      <w:r w:rsidRPr="00101E11">
        <w:rPr>
          <w:sz w:val="24"/>
          <w:szCs w:val="24"/>
        </w:rPr>
        <w:t>llows the user to change various settings like date and time format</w:t>
      </w:r>
    </w:p>
    <w:p w:rsidR="00D44F07" w:rsidRPr="00101E11" w:rsidRDefault="00222848" w:rsidP="007A0A92">
      <w:pPr>
        <w:pStyle w:val="NoSpacing"/>
        <w:spacing w:line="360" w:lineRule="auto"/>
        <w:rPr>
          <w:sz w:val="24"/>
          <w:szCs w:val="24"/>
        </w:rPr>
      </w:pPr>
      <w:r w:rsidRPr="00101E11">
        <w:rPr>
          <w:b/>
          <w:sz w:val="24"/>
          <w:szCs w:val="24"/>
        </w:rPr>
        <w:t>Home Tab:</w:t>
      </w:r>
    </w:p>
    <w:p w:rsidR="00726238" w:rsidRDefault="00726238" w:rsidP="00C6511E">
      <w:pPr>
        <w:pStyle w:val="NoSpacing"/>
        <w:spacing w:line="360" w:lineRule="auto"/>
        <w:jc w:val="center"/>
      </w:pPr>
      <w:r>
        <w:rPr>
          <w:noProof/>
        </w:rPr>
        <w:drawing>
          <wp:inline distT="0" distB="0" distL="0" distR="0">
            <wp:extent cx="5896800" cy="3200400"/>
            <wp:effectExtent l="0" t="0" r="0" b="0"/>
            <wp:docPr id="5" name="Picture 5" descr="C:\Users\David\Desktop\Software\Sanimal\screenshots\hom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Software\Sanimal\screenshots\homeScree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442" cy="3215402"/>
                    </a:xfrm>
                    <a:prstGeom prst="rect">
                      <a:avLst/>
                    </a:prstGeom>
                    <a:noFill/>
                    <a:ln>
                      <a:noFill/>
                    </a:ln>
                  </pic:spPr>
                </pic:pic>
              </a:graphicData>
            </a:graphic>
          </wp:inline>
        </w:drawing>
      </w:r>
    </w:p>
    <w:p w:rsidR="00F64CF6" w:rsidRDefault="00726238" w:rsidP="00222848">
      <w:pPr>
        <w:pStyle w:val="NoSpacing"/>
        <w:spacing w:line="360" w:lineRule="auto"/>
        <w:rPr>
          <w:sz w:val="24"/>
          <w:szCs w:val="24"/>
        </w:rPr>
      </w:pPr>
      <w:r w:rsidRPr="00101E11">
        <w:rPr>
          <w:sz w:val="24"/>
          <w:szCs w:val="24"/>
        </w:rPr>
        <w:lastRenderedPageBreak/>
        <w:t>The bottom of the UI features links to the University of Arizona Computer Science and School of Natural Resource</w:t>
      </w:r>
      <w:r w:rsidR="00C43E74">
        <w:rPr>
          <w:sz w:val="24"/>
          <w:szCs w:val="24"/>
        </w:rPr>
        <w:t>s</w:t>
      </w:r>
      <w:r w:rsidRPr="00101E11">
        <w:rPr>
          <w:sz w:val="24"/>
          <w:szCs w:val="24"/>
        </w:rPr>
        <w:t xml:space="preserve"> and the Environment links who developed </w:t>
      </w:r>
      <w:r w:rsidR="003A3D58" w:rsidRPr="00101E11">
        <w:rPr>
          <w:i/>
          <w:sz w:val="24"/>
          <w:szCs w:val="24"/>
        </w:rPr>
        <w:t>SANIMAL FX</w:t>
      </w:r>
      <w:r w:rsidRPr="00101E11">
        <w:rPr>
          <w:sz w:val="24"/>
          <w:szCs w:val="24"/>
        </w:rPr>
        <w:t xml:space="preserve">. It also has a link to </w:t>
      </w:r>
      <w:proofErr w:type="spellStart"/>
      <w:r w:rsidRPr="00101E11">
        <w:rPr>
          <w:sz w:val="24"/>
          <w:szCs w:val="24"/>
        </w:rPr>
        <w:t>CyVerse’s</w:t>
      </w:r>
      <w:proofErr w:type="spellEnd"/>
      <w:r w:rsidRPr="00101E11">
        <w:rPr>
          <w:sz w:val="24"/>
          <w:szCs w:val="24"/>
        </w:rPr>
        <w:t xml:space="preserve"> website. </w:t>
      </w:r>
      <w:r w:rsidR="00BD05C4" w:rsidRPr="00101E11">
        <w:rPr>
          <w:sz w:val="24"/>
          <w:szCs w:val="24"/>
        </w:rPr>
        <w:t xml:space="preserve">The home UI also </w:t>
      </w:r>
      <w:r w:rsidR="002D119E" w:rsidRPr="00101E11">
        <w:rPr>
          <w:sz w:val="24"/>
          <w:szCs w:val="24"/>
        </w:rPr>
        <w:t>has</w:t>
      </w:r>
      <w:r w:rsidR="00BD05C4" w:rsidRPr="00101E11">
        <w:rPr>
          <w:sz w:val="24"/>
          <w:szCs w:val="24"/>
        </w:rPr>
        <w:t xml:space="preserve"> an exit button to exit the application, and a logout button. Users requested a logout button when testing</w:t>
      </w:r>
      <w:r w:rsidR="00F64CF6">
        <w:rPr>
          <w:sz w:val="24"/>
          <w:szCs w:val="24"/>
        </w:rPr>
        <w:t xml:space="preserve"> so it was added</w:t>
      </w:r>
      <w:r w:rsidR="00BD05C4" w:rsidRPr="00101E11">
        <w:rPr>
          <w:sz w:val="24"/>
          <w:szCs w:val="24"/>
        </w:rPr>
        <w:t xml:space="preserve">, </w:t>
      </w:r>
      <w:r w:rsidR="00C6511E">
        <w:rPr>
          <w:sz w:val="24"/>
          <w:szCs w:val="24"/>
        </w:rPr>
        <w:t>the</w:t>
      </w:r>
      <w:r w:rsidR="00DB4647">
        <w:rPr>
          <w:sz w:val="24"/>
          <w:szCs w:val="24"/>
        </w:rPr>
        <w:t xml:space="preserve"> logout and exit </w:t>
      </w:r>
      <w:r w:rsidR="00BD05C4" w:rsidRPr="00101E11">
        <w:rPr>
          <w:sz w:val="24"/>
          <w:szCs w:val="24"/>
        </w:rPr>
        <w:t>button</w:t>
      </w:r>
      <w:r w:rsidR="00F64CF6">
        <w:rPr>
          <w:sz w:val="24"/>
          <w:szCs w:val="24"/>
        </w:rPr>
        <w:t xml:space="preserve"> ha</w:t>
      </w:r>
      <w:r w:rsidR="00DB4647">
        <w:rPr>
          <w:sz w:val="24"/>
          <w:szCs w:val="24"/>
        </w:rPr>
        <w:t>ve the</w:t>
      </w:r>
      <w:r w:rsidR="00C6511E">
        <w:rPr>
          <w:sz w:val="24"/>
          <w:szCs w:val="24"/>
        </w:rPr>
        <w:t xml:space="preserve"> </w:t>
      </w:r>
      <w:r w:rsidR="00BD05C4" w:rsidRPr="00101E11">
        <w:rPr>
          <w:sz w:val="24"/>
          <w:szCs w:val="24"/>
        </w:rPr>
        <w:t xml:space="preserve">same function. </w:t>
      </w:r>
    </w:p>
    <w:p w:rsidR="00222848" w:rsidRPr="00101E11" w:rsidRDefault="00222848" w:rsidP="00222848">
      <w:pPr>
        <w:pStyle w:val="NoSpacing"/>
        <w:spacing w:line="360" w:lineRule="auto"/>
        <w:rPr>
          <w:b/>
          <w:sz w:val="24"/>
          <w:szCs w:val="24"/>
        </w:rPr>
      </w:pPr>
      <w:r w:rsidRPr="00101E11">
        <w:rPr>
          <w:b/>
          <w:sz w:val="24"/>
          <w:szCs w:val="24"/>
        </w:rPr>
        <w:t>Import Tab:</w:t>
      </w:r>
      <w:r w:rsidRPr="00101E11">
        <w:rPr>
          <w:b/>
          <w:noProof/>
          <w:sz w:val="24"/>
          <w:szCs w:val="24"/>
        </w:rPr>
        <w:drawing>
          <wp:inline distT="0" distB="0" distL="0" distR="0">
            <wp:extent cx="5937250" cy="3225800"/>
            <wp:effectExtent l="0" t="0" r="6350" b="0"/>
            <wp:docPr id="6" name="Picture 6" descr="C:\Users\David\Desktop\Software\Sanimal\screenshots\impor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Software\Sanimal\screenshots\importScree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250" cy="3225800"/>
                    </a:xfrm>
                    <a:prstGeom prst="rect">
                      <a:avLst/>
                    </a:prstGeom>
                    <a:noFill/>
                    <a:ln>
                      <a:noFill/>
                    </a:ln>
                  </pic:spPr>
                </pic:pic>
              </a:graphicData>
            </a:graphic>
          </wp:inline>
        </w:drawing>
      </w:r>
    </w:p>
    <w:p w:rsidR="003A3D58" w:rsidRPr="00101E11" w:rsidRDefault="00222848" w:rsidP="004022DC">
      <w:pPr>
        <w:pStyle w:val="NoSpacing"/>
        <w:spacing w:line="360" w:lineRule="auto"/>
        <w:rPr>
          <w:sz w:val="24"/>
          <w:szCs w:val="24"/>
        </w:rPr>
      </w:pPr>
      <w:r w:rsidRPr="00101E11">
        <w:rPr>
          <w:sz w:val="24"/>
          <w:szCs w:val="24"/>
        </w:rPr>
        <w:tab/>
        <w:t>The import tab</w:t>
      </w:r>
      <w:r w:rsidR="00F64CF6">
        <w:rPr>
          <w:sz w:val="24"/>
          <w:szCs w:val="24"/>
        </w:rPr>
        <w:t xml:space="preserve"> is used to import images into the program and customize each image’s metadata. It</w:t>
      </w:r>
      <w:r w:rsidRPr="00101E11">
        <w:rPr>
          <w:sz w:val="24"/>
          <w:szCs w:val="24"/>
        </w:rPr>
        <w:t xml:space="preserve"> features a species panel on the left side</w:t>
      </w:r>
      <w:r w:rsidR="00F64CF6">
        <w:rPr>
          <w:sz w:val="24"/>
          <w:szCs w:val="24"/>
        </w:rPr>
        <w:t xml:space="preserve"> where</w:t>
      </w:r>
      <w:r w:rsidRPr="00101E11">
        <w:rPr>
          <w:sz w:val="24"/>
          <w:szCs w:val="24"/>
        </w:rPr>
        <w:t xml:space="preserve"> users can </w:t>
      </w:r>
      <w:r w:rsidR="002D2E5B" w:rsidRPr="00101E11">
        <w:rPr>
          <w:sz w:val="24"/>
          <w:szCs w:val="24"/>
        </w:rPr>
        <w:t>see their own customizable list of species</w:t>
      </w:r>
      <w:r w:rsidR="003A3D58" w:rsidRPr="00101E11">
        <w:rPr>
          <w:sz w:val="24"/>
          <w:szCs w:val="24"/>
        </w:rPr>
        <w:t>. A species entry</w:t>
      </w:r>
      <w:r w:rsidR="00F64CF6">
        <w:rPr>
          <w:sz w:val="24"/>
          <w:szCs w:val="24"/>
        </w:rPr>
        <w:t xml:space="preserve"> in the list</w:t>
      </w:r>
      <w:r w:rsidR="003A3D58" w:rsidRPr="00101E11">
        <w:rPr>
          <w:sz w:val="24"/>
          <w:szCs w:val="24"/>
        </w:rPr>
        <w:t xml:space="preserve"> is made up of the following data:</w:t>
      </w:r>
    </w:p>
    <w:p w:rsidR="003A3D58" w:rsidRPr="00101E11" w:rsidRDefault="003A3D58" w:rsidP="003A3D58">
      <w:pPr>
        <w:pStyle w:val="NoSpacing"/>
        <w:numPr>
          <w:ilvl w:val="0"/>
          <w:numId w:val="6"/>
        </w:numPr>
        <w:spacing w:line="360" w:lineRule="auto"/>
        <w:rPr>
          <w:sz w:val="24"/>
          <w:szCs w:val="24"/>
        </w:rPr>
      </w:pPr>
      <w:r w:rsidRPr="00101E11">
        <w:rPr>
          <w:sz w:val="24"/>
          <w:szCs w:val="24"/>
        </w:rPr>
        <w:t>Common name</w:t>
      </w:r>
    </w:p>
    <w:p w:rsidR="003A3D58" w:rsidRPr="00101E11" w:rsidRDefault="003A3D58" w:rsidP="003A3D58">
      <w:pPr>
        <w:pStyle w:val="NoSpacing"/>
        <w:numPr>
          <w:ilvl w:val="0"/>
          <w:numId w:val="6"/>
        </w:numPr>
        <w:spacing w:line="360" w:lineRule="auto"/>
        <w:rPr>
          <w:sz w:val="24"/>
          <w:szCs w:val="24"/>
        </w:rPr>
      </w:pPr>
      <w:r w:rsidRPr="00101E11">
        <w:rPr>
          <w:sz w:val="24"/>
          <w:szCs w:val="24"/>
        </w:rPr>
        <w:t>Scientific name</w:t>
      </w:r>
    </w:p>
    <w:p w:rsidR="003A3D58" w:rsidRPr="00101E11" w:rsidRDefault="003A3D58" w:rsidP="003A3D58">
      <w:pPr>
        <w:pStyle w:val="NoSpacing"/>
        <w:numPr>
          <w:ilvl w:val="0"/>
          <w:numId w:val="6"/>
        </w:numPr>
        <w:spacing w:line="360" w:lineRule="auto"/>
        <w:rPr>
          <w:sz w:val="24"/>
          <w:szCs w:val="24"/>
        </w:rPr>
      </w:pPr>
      <w:r w:rsidRPr="00101E11">
        <w:rPr>
          <w:sz w:val="24"/>
          <w:szCs w:val="24"/>
        </w:rPr>
        <w:t>Icon web URL</w:t>
      </w:r>
    </w:p>
    <w:p w:rsidR="003A3D58" w:rsidRPr="00101E11" w:rsidRDefault="003A3D58" w:rsidP="003A3D58">
      <w:pPr>
        <w:pStyle w:val="NoSpacing"/>
        <w:numPr>
          <w:ilvl w:val="0"/>
          <w:numId w:val="6"/>
        </w:numPr>
        <w:spacing w:line="360" w:lineRule="auto"/>
        <w:rPr>
          <w:sz w:val="24"/>
          <w:szCs w:val="24"/>
        </w:rPr>
      </w:pPr>
      <w:r w:rsidRPr="00101E11">
        <w:rPr>
          <w:sz w:val="24"/>
          <w:szCs w:val="24"/>
        </w:rPr>
        <w:t>Key bind button (Used to “hotkey” a species for quick tagging)</w:t>
      </w:r>
    </w:p>
    <w:p w:rsidR="003A3D58" w:rsidRPr="00101E11" w:rsidRDefault="002D2E5B" w:rsidP="004022DC">
      <w:pPr>
        <w:pStyle w:val="NoSpacing"/>
        <w:spacing w:line="360" w:lineRule="auto"/>
        <w:rPr>
          <w:sz w:val="24"/>
          <w:szCs w:val="24"/>
        </w:rPr>
      </w:pPr>
      <w:r w:rsidRPr="00101E11">
        <w:rPr>
          <w:sz w:val="24"/>
          <w:szCs w:val="24"/>
        </w:rPr>
        <w:t>The right side features the image panel, where all imported images are stored.</w:t>
      </w:r>
      <w:r w:rsidR="004246C4" w:rsidRPr="00101E11">
        <w:rPr>
          <w:sz w:val="24"/>
          <w:szCs w:val="24"/>
        </w:rPr>
        <w:t xml:space="preserve"> </w:t>
      </w:r>
      <w:r w:rsidR="00F64CF6">
        <w:rPr>
          <w:sz w:val="24"/>
          <w:szCs w:val="24"/>
        </w:rPr>
        <w:t>If the image</w:t>
      </w:r>
      <w:r w:rsidR="002807C4">
        <w:rPr>
          <w:sz w:val="24"/>
          <w:szCs w:val="24"/>
        </w:rPr>
        <w:t>s</w:t>
      </w:r>
      <w:r w:rsidR="00F64CF6">
        <w:rPr>
          <w:sz w:val="24"/>
          <w:szCs w:val="24"/>
        </w:rPr>
        <w:t xml:space="preserve"> imported </w:t>
      </w:r>
      <w:r w:rsidR="002807C4">
        <w:rPr>
          <w:sz w:val="24"/>
          <w:szCs w:val="24"/>
        </w:rPr>
        <w:t>are</w:t>
      </w:r>
      <w:r w:rsidR="00F64CF6">
        <w:rPr>
          <w:sz w:val="24"/>
          <w:szCs w:val="24"/>
        </w:rPr>
        <w:t xml:space="preserve"> not local but on the </w:t>
      </w:r>
      <w:proofErr w:type="spellStart"/>
      <w:r w:rsidR="00F64CF6">
        <w:rPr>
          <w:sz w:val="24"/>
          <w:szCs w:val="24"/>
        </w:rPr>
        <w:t>CyVerse</w:t>
      </w:r>
      <w:proofErr w:type="spellEnd"/>
      <w:r w:rsidR="00F64CF6">
        <w:rPr>
          <w:sz w:val="24"/>
          <w:szCs w:val="24"/>
        </w:rPr>
        <w:t xml:space="preserve"> datastore, </w:t>
      </w:r>
      <w:r w:rsidR="002807C4">
        <w:rPr>
          <w:sz w:val="24"/>
          <w:szCs w:val="24"/>
        </w:rPr>
        <w:t>they will have</w:t>
      </w:r>
      <w:r w:rsidR="00F64CF6">
        <w:rPr>
          <w:sz w:val="24"/>
          <w:szCs w:val="24"/>
        </w:rPr>
        <w:t xml:space="preserve"> a blue cloud as the background instead o</w:t>
      </w:r>
      <w:r w:rsidR="002807C4">
        <w:rPr>
          <w:sz w:val="24"/>
          <w:szCs w:val="24"/>
        </w:rPr>
        <w:t xml:space="preserve">f the standard white. </w:t>
      </w:r>
      <w:r w:rsidR="002807C4" w:rsidRPr="00101E11">
        <w:rPr>
          <w:sz w:val="24"/>
          <w:szCs w:val="24"/>
        </w:rPr>
        <w:t>Image icons change reflecting their status</w:t>
      </w:r>
      <w:r w:rsidR="002807C4">
        <w:rPr>
          <w:sz w:val="24"/>
          <w:szCs w:val="24"/>
        </w:rPr>
        <w:t xml:space="preserve"> as listed below:</w:t>
      </w:r>
    </w:p>
    <w:p w:rsidR="003A3D58" w:rsidRPr="00101E11" w:rsidRDefault="003A3D58" w:rsidP="003A3D58">
      <w:pPr>
        <w:pStyle w:val="NoSpacing"/>
        <w:numPr>
          <w:ilvl w:val="0"/>
          <w:numId w:val="6"/>
        </w:numPr>
        <w:spacing w:line="360" w:lineRule="auto"/>
        <w:rPr>
          <w:sz w:val="24"/>
          <w:szCs w:val="24"/>
        </w:rPr>
      </w:pPr>
      <w:r w:rsidRPr="00101E11">
        <w:rPr>
          <w:sz w:val="24"/>
          <w:szCs w:val="24"/>
        </w:rPr>
        <w:lastRenderedPageBreak/>
        <w:t>Untagged – Image icon is the default</w:t>
      </w:r>
    </w:p>
    <w:p w:rsidR="003A3D58" w:rsidRPr="00101E11" w:rsidRDefault="003A3D58" w:rsidP="003A3D58">
      <w:pPr>
        <w:pStyle w:val="NoSpacing"/>
        <w:numPr>
          <w:ilvl w:val="0"/>
          <w:numId w:val="6"/>
        </w:numPr>
        <w:spacing w:line="360" w:lineRule="auto"/>
        <w:rPr>
          <w:sz w:val="24"/>
          <w:szCs w:val="24"/>
        </w:rPr>
      </w:pPr>
      <w:r w:rsidRPr="00101E11">
        <w:rPr>
          <w:sz w:val="24"/>
          <w:szCs w:val="24"/>
        </w:rPr>
        <w:t>Location tagged – Image icon shows a location marker on the right side</w:t>
      </w:r>
    </w:p>
    <w:p w:rsidR="003A3D58" w:rsidRPr="00101E11" w:rsidRDefault="003A3D58" w:rsidP="003A3D58">
      <w:pPr>
        <w:pStyle w:val="NoSpacing"/>
        <w:numPr>
          <w:ilvl w:val="0"/>
          <w:numId w:val="6"/>
        </w:numPr>
        <w:spacing w:line="360" w:lineRule="auto"/>
        <w:rPr>
          <w:sz w:val="24"/>
          <w:szCs w:val="24"/>
        </w:rPr>
      </w:pPr>
      <w:r w:rsidRPr="00101E11">
        <w:rPr>
          <w:sz w:val="24"/>
          <w:szCs w:val="24"/>
        </w:rPr>
        <w:t>Species tagged – Image icon shows a paw marker on the left side</w:t>
      </w:r>
    </w:p>
    <w:p w:rsidR="003A3D58" w:rsidRPr="00101E11" w:rsidRDefault="003A3D58" w:rsidP="003A3D58">
      <w:pPr>
        <w:pStyle w:val="NoSpacing"/>
        <w:numPr>
          <w:ilvl w:val="0"/>
          <w:numId w:val="6"/>
        </w:numPr>
        <w:spacing w:line="360" w:lineRule="auto"/>
        <w:rPr>
          <w:sz w:val="24"/>
          <w:szCs w:val="24"/>
        </w:rPr>
      </w:pPr>
      <w:r w:rsidRPr="00101E11">
        <w:rPr>
          <w:sz w:val="24"/>
          <w:szCs w:val="24"/>
        </w:rPr>
        <w:t>Species and Location tagged – Image icon shows a paw marker and location marker with a check mark over top</w:t>
      </w:r>
    </w:p>
    <w:p w:rsidR="0024603B" w:rsidRPr="00101E11" w:rsidRDefault="002D2E5B" w:rsidP="003A3D58">
      <w:pPr>
        <w:pStyle w:val="NoSpacing"/>
        <w:spacing w:line="360" w:lineRule="auto"/>
        <w:rPr>
          <w:sz w:val="24"/>
          <w:szCs w:val="24"/>
        </w:rPr>
      </w:pPr>
      <w:r w:rsidRPr="00101E11">
        <w:rPr>
          <w:sz w:val="24"/>
          <w:szCs w:val="24"/>
        </w:rPr>
        <w:t xml:space="preserve">Clicking an image shows a preview of that image in the center preview panel. </w:t>
      </w:r>
      <w:r w:rsidR="004022DC" w:rsidRPr="00101E11">
        <w:rPr>
          <w:sz w:val="24"/>
          <w:szCs w:val="24"/>
        </w:rPr>
        <w:t>The center preview panel shows</w:t>
      </w:r>
      <w:r w:rsidRPr="00101E11">
        <w:rPr>
          <w:sz w:val="24"/>
          <w:szCs w:val="24"/>
        </w:rPr>
        <w:t xml:space="preserve"> the current list of species in the image on the top left, and the location the image was taken at on the top right. </w:t>
      </w:r>
      <w:r w:rsidR="00EB14FB">
        <w:rPr>
          <w:sz w:val="24"/>
          <w:szCs w:val="24"/>
        </w:rPr>
        <w:t>Mouse s</w:t>
      </w:r>
      <w:r w:rsidRPr="00101E11">
        <w:rPr>
          <w:sz w:val="24"/>
          <w:szCs w:val="24"/>
        </w:rPr>
        <w:t xml:space="preserve">crolling allows for zooming in and out of the image. </w:t>
      </w:r>
      <w:r w:rsidR="00A51FF5" w:rsidRPr="00101E11">
        <w:rPr>
          <w:sz w:val="24"/>
          <w:szCs w:val="24"/>
        </w:rPr>
        <w:t>The bottom panel shows a list of locations on the left, and temporary image adjustments on the right.</w:t>
      </w:r>
      <w:r w:rsidR="00CE15EB" w:rsidRPr="00101E11">
        <w:rPr>
          <w:sz w:val="24"/>
          <w:szCs w:val="24"/>
        </w:rPr>
        <w:t xml:space="preserve"> Temporary image adjustments were requested to help tag dark photos where species may be difficult to distinguish. Previously researchers often needed to open images in a third-party tool such as Photoshop, but now these adjustments were built directly into </w:t>
      </w:r>
      <w:r w:rsidR="00CE15EB" w:rsidRPr="00101E11">
        <w:rPr>
          <w:i/>
          <w:sz w:val="24"/>
          <w:szCs w:val="24"/>
        </w:rPr>
        <w:t>SANIMAL FX</w:t>
      </w:r>
      <w:r w:rsidR="00CE15EB" w:rsidRPr="00101E11">
        <w:rPr>
          <w:sz w:val="24"/>
          <w:szCs w:val="24"/>
        </w:rPr>
        <w:t>.</w:t>
      </w:r>
      <w:r w:rsidR="00A51FF5" w:rsidRPr="00101E11">
        <w:rPr>
          <w:sz w:val="24"/>
          <w:szCs w:val="24"/>
        </w:rPr>
        <w:t xml:space="preserve"> </w:t>
      </w:r>
      <w:r w:rsidR="0024603B" w:rsidRPr="00101E11">
        <w:rPr>
          <w:sz w:val="24"/>
          <w:szCs w:val="24"/>
        </w:rPr>
        <w:t>These</w:t>
      </w:r>
      <w:r w:rsidR="00CE15EB" w:rsidRPr="00101E11">
        <w:rPr>
          <w:sz w:val="24"/>
          <w:szCs w:val="24"/>
        </w:rPr>
        <w:t xml:space="preserve"> temporary</w:t>
      </w:r>
      <w:r w:rsidR="0024603B" w:rsidRPr="00101E11">
        <w:rPr>
          <w:sz w:val="24"/>
          <w:szCs w:val="24"/>
        </w:rPr>
        <w:t xml:space="preserve"> adjustments include:</w:t>
      </w:r>
    </w:p>
    <w:p w:rsidR="0024603B" w:rsidRPr="00101E11" w:rsidRDefault="00A51FF5" w:rsidP="0024603B">
      <w:pPr>
        <w:pStyle w:val="NoSpacing"/>
        <w:numPr>
          <w:ilvl w:val="0"/>
          <w:numId w:val="6"/>
        </w:numPr>
        <w:spacing w:line="360" w:lineRule="auto"/>
        <w:rPr>
          <w:sz w:val="24"/>
          <w:szCs w:val="24"/>
        </w:rPr>
      </w:pPr>
      <w:r w:rsidRPr="00101E11">
        <w:rPr>
          <w:sz w:val="24"/>
          <w:szCs w:val="24"/>
        </w:rPr>
        <w:t>Brightness</w:t>
      </w:r>
    </w:p>
    <w:p w:rsidR="0024603B" w:rsidRPr="00101E11" w:rsidRDefault="0024603B" w:rsidP="0024603B">
      <w:pPr>
        <w:pStyle w:val="NoSpacing"/>
        <w:numPr>
          <w:ilvl w:val="0"/>
          <w:numId w:val="6"/>
        </w:numPr>
        <w:spacing w:line="360" w:lineRule="auto"/>
        <w:rPr>
          <w:sz w:val="24"/>
          <w:szCs w:val="24"/>
        </w:rPr>
      </w:pPr>
      <w:r w:rsidRPr="00101E11">
        <w:rPr>
          <w:sz w:val="24"/>
          <w:szCs w:val="24"/>
        </w:rPr>
        <w:t>C</w:t>
      </w:r>
      <w:r w:rsidR="00A51FF5" w:rsidRPr="00101E11">
        <w:rPr>
          <w:sz w:val="24"/>
          <w:szCs w:val="24"/>
        </w:rPr>
        <w:t>ontrast</w:t>
      </w:r>
    </w:p>
    <w:p w:rsidR="0024603B" w:rsidRPr="00101E11" w:rsidRDefault="0024603B" w:rsidP="0024603B">
      <w:pPr>
        <w:pStyle w:val="NoSpacing"/>
        <w:numPr>
          <w:ilvl w:val="0"/>
          <w:numId w:val="6"/>
        </w:numPr>
        <w:spacing w:line="360" w:lineRule="auto"/>
        <w:rPr>
          <w:sz w:val="24"/>
          <w:szCs w:val="24"/>
        </w:rPr>
      </w:pPr>
      <w:r w:rsidRPr="00101E11">
        <w:rPr>
          <w:sz w:val="24"/>
          <w:szCs w:val="24"/>
        </w:rPr>
        <w:t>H</w:t>
      </w:r>
      <w:r w:rsidR="00A51FF5" w:rsidRPr="00101E11">
        <w:rPr>
          <w:sz w:val="24"/>
          <w:szCs w:val="24"/>
        </w:rPr>
        <w:t>ue</w:t>
      </w:r>
    </w:p>
    <w:p w:rsidR="0024603B" w:rsidRPr="00101E11" w:rsidRDefault="0024603B" w:rsidP="0024603B">
      <w:pPr>
        <w:pStyle w:val="NoSpacing"/>
        <w:numPr>
          <w:ilvl w:val="0"/>
          <w:numId w:val="6"/>
        </w:numPr>
        <w:spacing w:line="360" w:lineRule="auto"/>
        <w:rPr>
          <w:sz w:val="24"/>
          <w:szCs w:val="24"/>
        </w:rPr>
      </w:pPr>
      <w:r w:rsidRPr="00101E11">
        <w:rPr>
          <w:sz w:val="24"/>
          <w:szCs w:val="24"/>
        </w:rPr>
        <w:t>S</w:t>
      </w:r>
      <w:r w:rsidR="00A51FF5" w:rsidRPr="00101E11">
        <w:rPr>
          <w:sz w:val="24"/>
          <w:szCs w:val="24"/>
        </w:rPr>
        <w:t xml:space="preserve">aturation </w:t>
      </w:r>
    </w:p>
    <w:p w:rsidR="004022DC" w:rsidRDefault="00A51FF5" w:rsidP="0024603B">
      <w:pPr>
        <w:pStyle w:val="NoSpacing"/>
        <w:spacing w:line="360" w:lineRule="auto"/>
        <w:rPr>
          <w:sz w:val="24"/>
          <w:szCs w:val="24"/>
        </w:rPr>
      </w:pPr>
      <w:r w:rsidRPr="00101E11">
        <w:rPr>
          <w:sz w:val="24"/>
          <w:szCs w:val="24"/>
        </w:rPr>
        <w:t>The date and time the image was taken is also shown above the adjustments. The “date shift” button to the right of the date taken allows users to modify the date and time the image was taken. This is useful when cameras are incorrectly configured and store incorrect dates on images.</w:t>
      </w:r>
      <w:r w:rsidR="004022DC" w:rsidRPr="00101E11">
        <w:rPr>
          <w:sz w:val="24"/>
          <w:szCs w:val="24"/>
        </w:rPr>
        <w:t xml:space="preserve"> Users tag photos by drag/dropping species and locations onto the center preview panel or</w:t>
      </w:r>
      <w:r w:rsidR="00CE15EB" w:rsidRPr="00101E11">
        <w:rPr>
          <w:sz w:val="24"/>
          <w:szCs w:val="24"/>
        </w:rPr>
        <w:t xml:space="preserve"> specific</w:t>
      </w:r>
      <w:r w:rsidR="004022DC" w:rsidRPr="00101E11">
        <w:rPr>
          <w:sz w:val="24"/>
          <w:szCs w:val="24"/>
        </w:rPr>
        <w:t xml:space="preserve"> images on the right</w:t>
      </w:r>
      <w:r w:rsidR="00CE15EB" w:rsidRPr="00101E11">
        <w:rPr>
          <w:sz w:val="24"/>
          <w:szCs w:val="24"/>
        </w:rPr>
        <w:t xml:space="preserve"> panel</w:t>
      </w:r>
      <w:r w:rsidR="004022DC" w:rsidRPr="00101E11">
        <w:rPr>
          <w:sz w:val="24"/>
          <w:szCs w:val="24"/>
        </w:rPr>
        <w:t>. Locations may also be dropped onto a directory</w:t>
      </w:r>
      <w:r w:rsidR="00CE15EB" w:rsidRPr="00101E11">
        <w:rPr>
          <w:sz w:val="24"/>
          <w:szCs w:val="24"/>
        </w:rPr>
        <w:t xml:space="preserve"> in the right panel</w:t>
      </w:r>
      <w:r w:rsidR="004022DC" w:rsidRPr="00101E11">
        <w:rPr>
          <w:sz w:val="24"/>
          <w:szCs w:val="24"/>
        </w:rPr>
        <w:t xml:space="preserve"> to tag all images in that directory with the same location. EXIF metadata is automatically written to disk whenever a change is detected on an image. </w:t>
      </w:r>
    </w:p>
    <w:p w:rsidR="009A22E5" w:rsidRDefault="009A22E5" w:rsidP="0024603B">
      <w:pPr>
        <w:pStyle w:val="NoSpacing"/>
        <w:spacing w:line="360" w:lineRule="auto"/>
        <w:rPr>
          <w:sz w:val="24"/>
          <w:szCs w:val="24"/>
        </w:rPr>
      </w:pPr>
    </w:p>
    <w:p w:rsidR="009B35B3" w:rsidRDefault="009B35B3" w:rsidP="0024603B">
      <w:pPr>
        <w:pStyle w:val="NoSpacing"/>
        <w:spacing w:line="360" w:lineRule="auto"/>
        <w:rPr>
          <w:sz w:val="24"/>
          <w:szCs w:val="24"/>
        </w:rPr>
      </w:pPr>
    </w:p>
    <w:p w:rsidR="009B35B3" w:rsidRDefault="009B35B3" w:rsidP="0024603B">
      <w:pPr>
        <w:pStyle w:val="NoSpacing"/>
        <w:spacing w:line="360" w:lineRule="auto"/>
        <w:rPr>
          <w:sz w:val="24"/>
          <w:szCs w:val="24"/>
        </w:rPr>
      </w:pPr>
    </w:p>
    <w:p w:rsidR="009B35B3" w:rsidRDefault="009B35B3" w:rsidP="0024603B">
      <w:pPr>
        <w:pStyle w:val="NoSpacing"/>
        <w:spacing w:line="360" w:lineRule="auto"/>
        <w:rPr>
          <w:sz w:val="24"/>
          <w:szCs w:val="24"/>
        </w:rPr>
      </w:pPr>
    </w:p>
    <w:p w:rsidR="009B35B3" w:rsidRPr="00101E11" w:rsidRDefault="009B35B3" w:rsidP="0024603B">
      <w:pPr>
        <w:pStyle w:val="NoSpacing"/>
        <w:spacing w:line="360" w:lineRule="auto"/>
        <w:rPr>
          <w:sz w:val="24"/>
          <w:szCs w:val="24"/>
        </w:rPr>
      </w:pPr>
    </w:p>
    <w:p w:rsidR="00C33863" w:rsidRPr="00101E11" w:rsidRDefault="00C33863" w:rsidP="004022DC">
      <w:pPr>
        <w:pStyle w:val="NoSpacing"/>
        <w:spacing w:line="360" w:lineRule="auto"/>
        <w:rPr>
          <w:sz w:val="24"/>
          <w:szCs w:val="24"/>
        </w:rPr>
      </w:pPr>
      <w:r w:rsidRPr="00101E11">
        <w:rPr>
          <w:b/>
          <w:sz w:val="24"/>
          <w:szCs w:val="24"/>
        </w:rPr>
        <w:lastRenderedPageBreak/>
        <w:t>Collections Tab:</w:t>
      </w:r>
    </w:p>
    <w:p w:rsidR="00C33863" w:rsidRPr="00101E11" w:rsidRDefault="00C33863" w:rsidP="004022DC">
      <w:pPr>
        <w:pStyle w:val="NoSpacing"/>
        <w:spacing w:line="360" w:lineRule="auto"/>
        <w:rPr>
          <w:sz w:val="24"/>
          <w:szCs w:val="24"/>
        </w:rPr>
      </w:pPr>
      <w:r w:rsidRPr="00101E11">
        <w:rPr>
          <w:noProof/>
          <w:sz w:val="24"/>
          <w:szCs w:val="24"/>
        </w:rPr>
        <w:drawing>
          <wp:inline distT="0" distB="0" distL="0" distR="0">
            <wp:extent cx="5937250" cy="3225800"/>
            <wp:effectExtent l="0" t="0" r="6350" b="0"/>
            <wp:docPr id="7" name="Picture 7" descr="C:\Users\David\Desktop\Software\Sanimal\screenshots\collections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oftware\Sanimal\screenshots\collectionsScree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3225800"/>
                    </a:xfrm>
                    <a:prstGeom prst="rect">
                      <a:avLst/>
                    </a:prstGeom>
                    <a:noFill/>
                    <a:ln>
                      <a:noFill/>
                    </a:ln>
                  </pic:spPr>
                </pic:pic>
              </a:graphicData>
            </a:graphic>
          </wp:inline>
        </w:drawing>
      </w:r>
    </w:p>
    <w:p w:rsidR="001D030B" w:rsidRPr="00101E11" w:rsidRDefault="00C33863" w:rsidP="004022DC">
      <w:pPr>
        <w:pStyle w:val="NoSpacing"/>
        <w:spacing w:line="360" w:lineRule="auto"/>
        <w:rPr>
          <w:sz w:val="24"/>
          <w:szCs w:val="24"/>
        </w:rPr>
      </w:pPr>
      <w:r w:rsidRPr="00101E11">
        <w:rPr>
          <w:sz w:val="24"/>
          <w:szCs w:val="24"/>
        </w:rPr>
        <w:tab/>
      </w:r>
      <w:r w:rsidR="004246C4" w:rsidRPr="00101E11">
        <w:rPr>
          <w:sz w:val="24"/>
          <w:szCs w:val="24"/>
        </w:rPr>
        <w:t>The collections tab shows a list of collections the current user is a part of on the left panel.</w:t>
      </w:r>
      <w:r w:rsidR="001D030B" w:rsidRPr="00101E11">
        <w:rPr>
          <w:sz w:val="24"/>
          <w:szCs w:val="24"/>
        </w:rPr>
        <w:t xml:space="preserve"> </w:t>
      </w:r>
      <w:r w:rsidR="002807C4">
        <w:rPr>
          <w:sz w:val="24"/>
          <w:szCs w:val="24"/>
        </w:rPr>
        <w:t>Each</w:t>
      </w:r>
      <w:r w:rsidR="001D030B" w:rsidRPr="00101E11">
        <w:rPr>
          <w:sz w:val="24"/>
          <w:szCs w:val="24"/>
        </w:rPr>
        <w:t xml:space="preserve"> collection entry</w:t>
      </w:r>
      <w:r w:rsidR="002807C4">
        <w:rPr>
          <w:sz w:val="24"/>
          <w:szCs w:val="24"/>
        </w:rPr>
        <w:t xml:space="preserve"> in the list</w:t>
      </w:r>
      <w:r w:rsidR="001D030B" w:rsidRPr="00101E11">
        <w:rPr>
          <w:sz w:val="24"/>
          <w:szCs w:val="24"/>
        </w:rPr>
        <w:t xml:space="preserve"> has the following fields:</w:t>
      </w:r>
    </w:p>
    <w:p w:rsidR="001D030B" w:rsidRPr="00101E11" w:rsidRDefault="001D030B" w:rsidP="001D030B">
      <w:pPr>
        <w:pStyle w:val="NoSpacing"/>
        <w:numPr>
          <w:ilvl w:val="0"/>
          <w:numId w:val="6"/>
        </w:numPr>
        <w:spacing w:line="360" w:lineRule="auto"/>
        <w:rPr>
          <w:sz w:val="24"/>
          <w:szCs w:val="24"/>
        </w:rPr>
      </w:pPr>
      <w:r w:rsidRPr="00101E11">
        <w:rPr>
          <w:sz w:val="24"/>
          <w:szCs w:val="24"/>
        </w:rPr>
        <w:t>Name</w:t>
      </w:r>
    </w:p>
    <w:p w:rsidR="001D030B" w:rsidRPr="00101E11" w:rsidRDefault="00492FB5" w:rsidP="001D030B">
      <w:pPr>
        <w:pStyle w:val="NoSpacing"/>
        <w:numPr>
          <w:ilvl w:val="0"/>
          <w:numId w:val="6"/>
        </w:numPr>
        <w:spacing w:line="360" w:lineRule="auto"/>
        <w:rPr>
          <w:sz w:val="24"/>
          <w:szCs w:val="24"/>
        </w:rPr>
      </w:pPr>
      <w:r w:rsidRPr="00101E11">
        <w:rPr>
          <w:sz w:val="24"/>
          <w:szCs w:val="24"/>
        </w:rPr>
        <w:t>Contact Information</w:t>
      </w:r>
    </w:p>
    <w:p w:rsidR="00492FB5" w:rsidRPr="00101E11" w:rsidRDefault="00492FB5" w:rsidP="001D030B">
      <w:pPr>
        <w:pStyle w:val="NoSpacing"/>
        <w:numPr>
          <w:ilvl w:val="0"/>
          <w:numId w:val="6"/>
        </w:numPr>
        <w:spacing w:line="360" w:lineRule="auto"/>
        <w:rPr>
          <w:sz w:val="24"/>
          <w:szCs w:val="24"/>
        </w:rPr>
      </w:pPr>
      <w:r w:rsidRPr="00101E11">
        <w:rPr>
          <w:sz w:val="24"/>
          <w:szCs w:val="24"/>
        </w:rPr>
        <w:t>Organization</w:t>
      </w:r>
    </w:p>
    <w:p w:rsidR="00492FB5" w:rsidRPr="00101E11" w:rsidRDefault="00492FB5" w:rsidP="001D030B">
      <w:pPr>
        <w:pStyle w:val="NoSpacing"/>
        <w:numPr>
          <w:ilvl w:val="0"/>
          <w:numId w:val="6"/>
        </w:numPr>
        <w:spacing w:line="360" w:lineRule="auto"/>
        <w:rPr>
          <w:sz w:val="24"/>
          <w:szCs w:val="24"/>
        </w:rPr>
      </w:pPr>
      <w:r w:rsidRPr="00101E11">
        <w:rPr>
          <w:sz w:val="24"/>
          <w:szCs w:val="24"/>
        </w:rPr>
        <w:t>Description</w:t>
      </w:r>
    </w:p>
    <w:p w:rsidR="00C33863" w:rsidRDefault="004246C4" w:rsidP="004022DC">
      <w:pPr>
        <w:pStyle w:val="NoSpacing"/>
        <w:spacing w:line="360" w:lineRule="auto"/>
        <w:rPr>
          <w:sz w:val="24"/>
          <w:szCs w:val="24"/>
        </w:rPr>
      </w:pPr>
      <w:r w:rsidRPr="00101E11">
        <w:rPr>
          <w:sz w:val="24"/>
          <w:szCs w:val="24"/>
        </w:rPr>
        <w:t>The</w:t>
      </w:r>
      <w:r w:rsidR="00CE15EB" w:rsidRPr="00101E11">
        <w:rPr>
          <w:sz w:val="24"/>
          <w:szCs w:val="24"/>
        </w:rPr>
        <w:t xml:space="preserve"> currently</w:t>
      </w:r>
      <w:r w:rsidRPr="00101E11">
        <w:rPr>
          <w:sz w:val="24"/>
          <w:szCs w:val="24"/>
        </w:rPr>
        <w:t xml:space="preserve"> </w:t>
      </w:r>
      <w:r w:rsidR="00492FB5" w:rsidRPr="00101E11">
        <w:rPr>
          <w:sz w:val="24"/>
          <w:szCs w:val="24"/>
        </w:rPr>
        <w:t>logged in</w:t>
      </w:r>
      <w:r w:rsidRPr="00101E11">
        <w:rPr>
          <w:sz w:val="24"/>
          <w:szCs w:val="24"/>
        </w:rPr>
        <w:t xml:space="preserve"> user’s permission</w:t>
      </w:r>
      <w:r w:rsidR="002807C4">
        <w:rPr>
          <w:sz w:val="24"/>
          <w:szCs w:val="24"/>
        </w:rPr>
        <w:t>s</w:t>
      </w:r>
      <w:r w:rsidRPr="00101E11">
        <w:rPr>
          <w:sz w:val="24"/>
          <w:szCs w:val="24"/>
        </w:rPr>
        <w:t xml:space="preserve"> </w:t>
      </w:r>
      <w:r w:rsidR="002807C4">
        <w:rPr>
          <w:sz w:val="24"/>
          <w:szCs w:val="24"/>
        </w:rPr>
        <w:t>are</w:t>
      </w:r>
      <w:r w:rsidRPr="00101E11">
        <w:rPr>
          <w:sz w:val="24"/>
          <w:szCs w:val="24"/>
        </w:rPr>
        <w:t xml:space="preserve"> shown below the gear on the right side of each collection entry. The profile icon means the current user owns a given collection. The cloud with an up arrow means the user can upload images to a collection, and the cloud with a down arrow means the user can query or read images from a given collection. The center tab shows a list of</w:t>
      </w:r>
      <w:r w:rsidR="008769FB" w:rsidRPr="00101E11">
        <w:rPr>
          <w:sz w:val="24"/>
          <w:szCs w:val="24"/>
        </w:rPr>
        <w:t xml:space="preserve"> imported</w:t>
      </w:r>
      <w:r w:rsidRPr="00101E11">
        <w:rPr>
          <w:sz w:val="24"/>
          <w:szCs w:val="24"/>
        </w:rPr>
        <w:t xml:space="preserve"> images and their statuses. Directories can be dragged from this </w:t>
      </w:r>
      <w:r w:rsidR="00FB021F" w:rsidRPr="00101E11">
        <w:rPr>
          <w:sz w:val="24"/>
          <w:szCs w:val="24"/>
        </w:rPr>
        <w:t>center list</w:t>
      </w:r>
      <w:r w:rsidRPr="00101E11">
        <w:rPr>
          <w:sz w:val="24"/>
          <w:szCs w:val="24"/>
        </w:rPr>
        <w:t xml:space="preserve"> onto a collection to begin the upload process. </w:t>
      </w:r>
      <w:r w:rsidR="00FB021F" w:rsidRPr="00101E11">
        <w:rPr>
          <w:sz w:val="24"/>
          <w:szCs w:val="24"/>
        </w:rPr>
        <w:t xml:space="preserve">The progress of currently uploading </w:t>
      </w:r>
      <w:r w:rsidR="00EF6F8E" w:rsidRPr="00101E11">
        <w:rPr>
          <w:sz w:val="24"/>
          <w:szCs w:val="24"/>
        </w:rPr>
        <w:t>images</w:t>
      </w:r>
      <w:r w:rsidR="00FB021F" w:rsidRPr="00101E11">
        <w:rPr>
          <w:sz w:val="24"/>
          <w:szCs w:val="24"/>
        </w:rPr>
        <w:t xml:space="preserve"> is displayed on the bottom. The right side of the collections tab contains a list of uploads from other users. Here users can download other users’ uploads and modify them in case there were errors. </w:t>
      </w:r>
    </w:p>
    <w:p w:rsidR="009A22E5" w:rsidRPr="00101E11" w:rsidRDefault="009A22E5" w:rsidP="004022DC">
      <w:pPr>
        <w:pStyle w:val="NoSpacing"/>
        <w:spacing w:line="360" w:lineRule="auto"/>
        <w:rPr>
          <w:sz w:val="24"/>
          <w:szCs w:val="24"/>
        </w:rPr>
      </w:pPr>
    </w:p>
    <w:p w:rsidR="006378CB" w:rsidRPr="00101E11" w:rsidRDefault="006378CB" w:rsidP="004022DC">
      <w:pPr>
        <w:pStyle w:val="NoSpacing"/>
        <w:spacing w:line="360" w:lineRule="auto"/>
        <w:rPr>
          <w:b/>
          <w:sz w:val="24"/>
          <w:szCs w:val="24"/>
        </w:rPr>
      </w:pPr>
      <w:r w:rsidRPr="00101E11">
        <w:rPr>
          <w:b/>
          <w:sz w:val="24"/>
          <w:szCs w:val="24"/>
        </w:rPr>
        <w:lastRenderedPageBreak/>
        <w:t>Analysis</w:t>
      </w:r>
      <w:r w:rsidR="00600E8E" w:rsidRPr="00101E11">
        <w:rPr>
          <w:b/>
          <w:sz w:val="24"/>
          <w:szCs w:val="24"/>
        </w:rPr>
        <w:t>/Query</w:t>
      </w:r>
      <w:r w:rsidRPr="00101E11">
        <w:rPr>
          <w:b/>
          <w:sz w:val="24"/>
          <w:szCs w:val="24"/>
        </w:rPr>
        <w:t xml:space="preserve"> Tab:</w:t>
      </w:r>
    </w:p>
    <w:p w:rsidR="006378CB" w:rsidRPr="00101E11" w:rsidRDefault="00600E8E" w:rsidP="004022DC">
      <w:pPr>
        <w:pStyle w:val="NoSpacing"/>
        <w:spacing w:line="360" w:lineRule="auto"/>
        <w:rPr>
          <w:sz w:val="24"/>
          <w:szCs w:val="24"/>
        </w:rPr>
      </w:pPr>
      <w:r w:rsidRPr="00101E11">
        <w:rPr>
          <w:noProof/>
          <w:sz w:val="24"/>
          <w:szCs w:val="24"/>
        </w:rPr>
        <w:drawing>
          <wp:inline distT="0" distB="0" distL="0" distR="0">
            <wp:extent cx="5943600" cy="3219450"/>
            <wp:effectExtent l="0" t="0" r="0" b="0"/>
            <wp:docPr id="8" name="Picture 8" descr="C:\Users\David\Desktop\Software\Sanimal\screenshots\query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Desktop\Software\Sanimal\screenshots\queryScree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E90F61" w:rsidRDefault="00600E8E" w:rsidP="004022DC">
      <w:pPr>
        <w:pStyle w:val="NoSpacing"/>
        <w:spacing w:line="360" w:lineRule="auto"/>
        <w:rPr>
          <w:sz w:val="24"/>
          <w:szCs w:val="24"/>
        </w:rPr>
      </w:pPr>
      <w:r w:rsidRPr="00101E11">
        <w:rPr>
          <w:sz w:val="24"/>
          <w:szCs w:val="24"/>
        </w:rPr>
        <w:tab/>
        <w:t xml:space="preserve">The analysis/query tab is responsible for creating SQL queries against uploaded data on </w:t>
      </w:r>
      <w:proofErr w:type="spellStart"/>
      <w:r w:rsidRPr="00101E11">
        <w:rPr>
          <w:sz w:val="24"/>
          <w:szCs w:val="24"/>
        </w:rPr>
        <w:t>CyVerse</w:t>
      </w:r>
      <w:proofErr w:type="spellEnd"/>
      <w:r w:rsidRPr="00101E11">
        <w:rPr>
          <w:sz w:val="24"/>
          <w:szCs w:val="24"/>
        </w:rPr>
        <w:t>. The top left features a list of filters that can added into a query, and the right side shows a list of specific filter settings. After the user adds a list of filters</w:t>
      </w:r>
      <w:r w:rsidR="00444238" w:rsidRPr="00101E11">
        <w:rPr>
          <w:sz w:val="24"/>
          <w:szCs w:val="24"/>
        </w:rPr>
        <w:t xml:space="preserve"> and customizes each one</w:t>
      </w:r>
      <w:r w:rsidR="00EB14FB">
        <w:rPr>
          <w:sz w:val="24"/>
          <w:szCs w:val="24"/>
        </w:rPr>
        <w:t>,</w:t>
      </w:r>
      <w:r w:rsidRPr="00101E11">
        <w:rPr>
          <w:sz w:val="24"/>
          <w:szCs w:val="24"/>
        </w:rPr>
        <w:t xml:space="preserve"> they </w:t>
      </w:r>
      <w:r w:rsidR="00444238" w:rsidRPr="00101E11">
        <w:rPr>
          <w:sz w:val="24"/>
          <w:szCs w:val="24"/>
        </w:rPr>
        <w:t xml:space="preserve">press “perform query” which queries </w:t>
      </w:r>
      <w:proofErr w:type="spellStart"/>
      <w:r w:rsidR="00444238" w:rsidRPr="00101E11">
        <w:rPr>
          <w:sz w:val="24"/>
          <w:szCs w:val="24"/>
        </w:rPr>
        <w:t>CyVerse</w:t>
      </w:r>
      <w:proofErr w:type="spellEnd"/>
      <w:r w:rsidR="00444238" w:rsidRPr="00101E11">
        <w:rPr>
          <w:sz w:val="24"/>
          <w:szCs w:val="24"/>
        </w:rPr>
        <w:t xml:space="preserve">. The result is returned as a CSV on the bottom. </w:t>
      </w:r>
    </w:p>
    <w:p w:rsidR="002807C4" w:rsidRPr="00101E11" w:rsidRDefault="002807C4" w:rsidP="004022DC">
      <w:pPr>
        <w:pStyle w:val="NoSpacing"/>
        <w:spacing w:line="360" w:lineRule="auto"/>
        <w:rPr>
          <w:sz w:val="24"/>
          <w:szCs w:val="24"/>
        </w:rPr>
      </w:pPr>
    </w:p>
    <w:p w:rsidR="00600E8E" w:rsidRPr="00101E11" w:rsidRDefault="00E90F61" w:rsidP="009B35B3">
      <w:pPr>
        <w:pStyle w:val="NoSpacing"/>
        <w:spacing w:line="360" w:lineRule="auto"/>
        <w:rPr>
          <w:b/>
          <w:sz w:val="24"/>
          <w:szCs w:val="24"/>
        </w:rPr>
      </w:pPr>
      <w:r w:rsidRPr="00101E11">
        <w:rPr>
          <w:b/>
          <w:sz w:val="24"/>
          <w:szCs w:val="24"/>
        </w:rPr>
        <w:lastRenderedPageBreak/>
        <w:t>Map Tab:</w:t>
      </w:r>
      <w:r w:rsidRPr="00101E11">
        <w:rPr>
          <w:noProof/>
          <w:sz w:val="24"/>
          <w:szCs w:val="24"/>
        </w:rPr>
        <w:drawing>
          <wp:inline distT="0" distB="0" distL="0" distR="0">
            <wp:extent cx="5925515" cy="3206750"/>
            <wp:effectExtent l="0" t="0" r="0" b="0"/>
            <wp:docPr id="9" name="Picture 9" descr="C:\Users\David\Desktop\Software\Sanimal\screenshots\map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Software\Sanimal\screenshots\mapScree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59655" cy="3225226"/>
                    </a:xfrm>
                    <a:prstGeom prst="rect">
                      <a:avLst/>
                    </a:prstGeom>
                    <a:noFill/>
                    <a:ln>
                      <a:noFill/>
                    </a:ln>
                  </pic:spPr>
                </pic:pic>
              </a:graphicData>
            </a:graphic>
          </wp:inline>
        </w:drawing>
      </w:r>
    </w:p>
    <w:p w:rsidR="009A22E5" w:rsidRDefault="00E90F61" w:rsidP="004022DC">
      <w:pPr>
        <w:pStyle w:val="NoSpacing"/>
        <w:spacing w:line="360" w:lineRule="auto"/>
        <w:rPr>
          <w:sz w:val="24"/>
          <w:szCs w:val="24"/>
        </w:rPr>
      </w:pPr>
      <w:r w:rsidRPr="00101E11">
        <w:rPr>
          <w:sz w:val="24"/>
          <w:szCs w:val="24"/>
        </w:rPr>
        <w:tab/>
        <w:t xml:space="preserve">The map tab allows users to visually see their locations on a map. The map data is provided by Google Maps. </w:t>
      </w:r>
      <w:r w:rsidR="00DD5FC6" w:rsidRPr="00101E11">
        <w:rPr>
          <w:sz w:val="24"/>
          <w:szCs w:val="24"/>
        </w:rPr>
        <w:t>This allows for double checking of location lat/long coordinates to ensure the</w:t>
      </w:r>
      <w:r w:rsidR="00946E0D">
        <w:rPr>
          <w:sz w:val="24"/>
          <w:szCs w:val="24"/>
        </w:rPr>
        <w:t>y</w:t>
      </w:r>
      <w:r w:rsidR="00DD5FC6" w:rsidRPr="00101E11">
        <w:rPr>
          <w:sz w:val="24"/>
          <w:szCs w:val="24"/>
        </w:rPr>
        <w:t xml:space="preserve"> are in the correct locations. </w:t>
      </w:r>
    </w:p>
    <w:p w:rsidR="002807C4" w:rsidRPr="00101E11" w:rsidRDefault="002807C4" w:rsidP="004022DC">
      <w:pPr>
        <w:pStyle w:val="NoSpacing"/>
        <w:spacing w:line="360" w:lineRule="auto"/>
        <w:rPr>
          <w:sz w:val="24"/>
          <w:szCs w:val="24"/>
        </w:rPr>
      </w:pPr>
    </w:p>
    <w:p w:rsidR="00DD5FC6" w:rsidRPr="00101E11" w:rsidRDefault="00DD5FC6" w:rsidP="004022DC">
      <w:pPr>
        <w:pStyle w:val="NoSpacing"/>
        <w:spacing w:line="360" w:lineRule="auto"/>
        <w:rPr>
          <w:b/>
          <w:sz w:val="24"/>
          <w:szCs w:val="24"/>
        </w:rPr>
      </w:pPr>
      <w:r w:rsidRPr="00101E11">
        <w:rPr>
          <w:b/>
          <w:sz w:val="24"/>
          <w:szCs w:val="24"/>
        </w:rPr>
        <w:t>Settings Tab:</w:t>
      </w:r>
    </w:p>
    <w:p w:rsidR="00DD5FC6" w:rsidRPr="00101E11" w:rsidRDefault="00DD5FC6" w:rsidP="004022DC">
      <w:pPr>
        <w:pStyle w:val="NoSpacing"/>
        <w:spacing w:line="360" w:lineRule="auto"/>
        <w:rPr>
          <w:sz w:val="24"/>
          <w:szCs w:val="24"/>
        </w:rPr>
      </w:pPr>
      <w:r w:rsidRPr="00101E11">
        <w:rPr>
          <w:noProof/>
          <w:sz w:val="24"/>
          <w:szCs w:val="24"/>
        </w:rPr>
        <w:drawing>
          <wp:inline distT="0" distB="0" distL="0" distR="0">
            <wp:extent cx="5943600" cy="3219450"/>
            <wp:effectExtent l="0" t="0" r="0" b="0"/>
            <wp:docPr id="10" name="Picture 10" descr="C:\Users\David\Desktop\Software\Sanimal\screenshots\settings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vid\Desktop\Software\Sanimal\screenshots\settingsScree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DD5FC6" w:rsidRPr="00101E11" w:rsidRDefault="00DD5FC6" w:rsidP="00DD5FC6">
      <w:pPr>
        <w:pStyle w:val="NoSpacing"/>
        <w:spacing w:line="360" w:lineRule="auto"/>
        <w:rPr>
          <w:sz w:val="24"/>
          <w:szCs w:val="24"/>
        </w:rPr>
      </w:pPr>
      <w:r w:rsidRPr="00101E11">
        <w:rPr>
          <w:sz w:val="24"/>
          <w:szCs w:val="24"/>
        </w:rPr>
        <w:lastRenderedPageBreak/>
        <w:tab/>
        <w:t>The settings tab contains 8 settings the user can adjust to help make the program easier to use. These 8 settings are:</w:t>
      </w:r>
    </w:p>
    <w:p w:rsidR="00DD5FC6" w:rsidRPr="00101E11" w:rsidRDefault="00DD5FC6" w:rsidP="00DD5FC6">
      <w:pPr>
        <w:pStyle w:val="NoSpacing"/>
        <w:numPr>
          <w:ilvl w:val="0"/>
          <w:numId w:val="7"/>
        </w:numPr>
        <w:spacing w:line="360" w:lineRule="auto"/>
        <w:rPr>
          <w:sz w:val="24"/>
          <w:szCs w:val="24"/>
        </w:rPr>
      </w:pPr>
      <w:r w:rsidRPr="00101E11">
        <w:rPr>
          <w:sz w:val="24"/>
          <w:szCs w:val="24"/>
        </w:rPr>
        <w:t>Date format (ISO/Month Day Year/etc)</w:t>
      </w:r>
    </w:p>
    <w:p w:rsidR="00DD5FC6" w:rsidRPr="00101E11" w:rsidRDefault="00DD5FC6" w:rsidP="00DD5FC6">
      <w:pPr>
        <w:pStyle w:val="NoSpacing"/>
        <w:numPr>
          <w:ilvl w:val="0"/>
          <w:numId w:val="7"/>
        </w:numPr>
        <w:spacing w:line="360" w:lineRule="auto"/>
        <w:rPr>
          <w:sz w:val="24"/>
          <w:szCs w:val="24"/>
        </w:rPr>
      </w:pPr>
      <w:r w:rsidRPr="00101E11">
        <w:rPr>
          <w:sz w:val="24"/>
          <w:szCs w:val="24"/>
        </w:rPr>
        <w:t>Time format (24hr/AM-PM)</w:t>
      </w:r>
    </w:p>
    <w:p w:rsidR="00DD5FC6" w:rsidRPr="00101E11" w:rsidRDefault="00DD5FC6" w:rsidP="00DD5FC6">
      <w:pPr>
        <w:pStyle w:val="NoSpacing"/>
        <w:numPr>
          <w:ilvl w:val="0"/>
          <w:numId w:val="7"/>
        </w:numPr>
        <w:spacing w:line="360" w:lineRule="auto"/>
        <w:rPr>
          <w:sz w:val="24"/>
          <w:szCs w:val="24"/>
        </w:rPr>
      </w:pPr>
      <w:r w:rsidRPr="00101E11">
        <w:rPr>
          <w:sz w:val="24"/>
          <w:szCs w:val="24"/>
        </w:rPr>
        <w:t>Location format (UTM/Lat long)</w:t>
      </w:r>
    </w:p>
    <w:p w:rsidR="00DD5FC6" w:rsidRPr="00101E11" w:rsidRDefault="00DD5FC6" w:rsidP="00DD5FC6">
      <w:pPr>
        <w:pStyle w:val="NoSpacing"/>
        <w:numPr>
          <w:ilvl w:val="0"/>
          <w:numId w:val="7"/>
        </w:numPr>
        <w:spacing w:line="360" w:lineRule="auto"/>
        <w:rPr>
          <w:sz w:val="24"/>
          <w:szCs w:val="24"/>
        </w:rPr>
      </w:pPr>
      <w:r w:rsidRPr="00101E11">
        <w:rPr>
          <w:sz w:val="24"/>
          <w:szCs w:val="24"/>
        </w:rPr>
        <w:t>Distance units (Feet/Meters)</w:t>
      </w:r>
    </w:p>
    <w:p w:rsidR="00DD5FC6" w:rsidRPr="00101E11" w:rsidRDefault="00DD5FC6" w:rsidP="00DD5FC6">
      <w:pPr>
        <w:pStyle w:val="NoSpacing"/>
        <w:numPr>
          <w:ilvl w:val="0"/>
          <w:numId w:val="7"/>
        </w:numPr>
        <w:spacing w:line="360" w:lineRule="auto"/>
        <w:rPr>
          <w:sz w:val="24"/>
          <w:szCs w:val="24"/>
        </w:rPr>
      </w:pPr>
      <w:r w:rsidRPr="00101E11">
        <w:rPr>
          <w:sz w:val="24"/>
          <w:szCs w:val="24"/>
        </w:rPr>
        <w:t xml:space="preserve">Dr. Sanderson’s Directory Compatibility – Allows importing legacy data in the directory structure format specified by </w:t>
      </w:r>
      <w:proofErr w:type="spellStart"/>
      <w:r w:rsidRPr="00101E11">
        <w:rPr>
          <w:i/>
          <w:sz w:val="24"/>
          <w:szCs w:val="24"/>
        </w:rPr>
        <w:t>DataOrganize</w:t>
      </w:r>
      <w:proofErr w:type="spellEnd"/>
    </w:p>
    <w:p w:rsidR="00DD5FC6" w:rsidRPr="00101E11" w:rsidRDefault="00DD5FC6" w:rsidP="00DD5FC6">
      <w:pPr>
        <w:pStyle w:val="NoSpacing"/>
        <w:numPr>
          <w:ilvl w:val="0"/>
          <w:numId w:val="7"/>
        </w:numPr>
        <w:spacing w:line="360" w:lineRule="auto"/>
        <w:rPr>
          <w:sz w:val="24"/>
          <w:szCs w:val="24"/>
        </w:rPr>
      </w:pPr>
      <w:r w:rsidRPr="00101E11">
        <w:rPr>
          <w:sz w:val="24"/>
          <w:szCs w:val="24"/>
        </w:rPr>
        <w:t xml:space="preserve">Show Dr. Sanderson’s Output Replica – Shows the </w:t>
      </w:r>
      <w:r w:rsidRPr="00101E11">
        <w:rPr>
          <w:i/>
          <w:sz w:val="24"/>
          <w:szCs w:val="24"/>
        </w:rPr>
        <w:t>output.txt</w:t>
      </w:r>
      <w:r w:rsidRPr="00101E11">
        <w:rPr>
          <w:sz w:val="24"/>
          <w:szCs w:val="24"/>
        </w:rPr>
        <w:t xml:space="preserve"> equivalent of the data returned from the SQL query on the Analysis/Query tab</w:t>
      </w:r>
    </w:p>
    <w:p w:rsidR="00DD5FC6" w:rsidRPr="00101E11" w:rsidRDefault="00DD5FC6" w:rsidP="00DD5FC6">
      <w:pPr>
        <w:pStyle w:val="NoSpacing"/>
        <w:numPr>
          <w:ilvl w:val="0"/>
          <w:numId w:val="7"/>
        </w:numPr>
        <w:spacing w:line="360" w:lineRule="auto"/>
        <w:rPr>
          <w:sz w:val="24"/>
          <w:szCs w:val="24"/>
        </w:rPr>
      </w:pPr>
      <w:r w:rsidRPr="00101E11">
        <w:rPr>
          <w:sz w:val="24"/>
          <w:szCs w:val="24"/>
        </w:rPr>
        <w:t>Automatically Select Next Image – Allows the user to automatically jump to the next image whenever tagging species on an image. This speeds up the tagging process considerably</w:t>
      </w:r>
    </w:p>
    <w:p w:rsidR="00DD5FC6" w:rsidRDefault="00DD5FC6" w:rsidP="00DD5FC6">
      <w:pPr>
        <w:pStyle w:val="NoSpacing"/>
        <w:numPr>
          <w:ilvl w:val="0"/>
          <w:numId w:val="7"/>
        </w:numPr>
        <w:spacing w:line="360" w:lineRule="auto"/>
        <w:rPr>
          <w:sz w:val="24"/>
          <w:szCs w:val="24"/>
        </w:rPr>
      </w:pPr>
      <w:r w:rsidRPr="00101E11">
        <w:rPr>
          <w:sz w:val="24"/>
          <w:szCs w:val="24"/>
        </w:rPr>
        <w:t xml:space="preserve">Background Image Loading – Places the loading of images onto a separate thread to reduce performance impact of loading images </w:t>
      </w:r>
      <w:r w:rsidR="00750603" w:rsidRPr="00101E11">
        <w:rPr>
          <w:sz w:val="24"/>
          <w:szCs w:val="24"/>
        </w:rPr>
        <w:t>off</w:t>
      </w:r>
      <w:r w:rsidRPr="00101E11">
        <w:rPr>
          <w:sz w:val="24"/>
          <w:szCs w:val="24"/>
        </w:rPr>
        <w:t xml:space="preserve"> a slow SD card or hard drive.</w:t>
      </w:r>
    </w:p>
    <w:p w:rsidR="00101E11" w:rsidRDefault="00101E11" w:rsidP="00101E11">
      <w:pPr>
        <w:pStyle w:val="NoSpacing"/>
        <w:spacing w:line="360" w:lineRule="auto"/>
        <w:rPr>
          <w:sz w:val="24"/>
          <w:szCs w:val="24"/>
        </w:rPr>
      </w:pPr>
    </w:p>
    <w:p w:rsidR="00101E11" w:rsidRDefault="00101E11" w:rsidP="00101E11">
      <w:pPr>
        <w:pStyle w:val="NoSpacing"/>
        <w:spacing w:line="360" w:lineRule="auto"/>
        <w:rPr>
          <w:sz w:val="28"/>
          <w:szCs w:val="28"/>
        </w:rPr>
      </w:pPr>
      <w:r w:rsidRPr="00B30CB5">
        <w:rPr>
          <w:b/>
          <w:i/>
          <w:sz w:val="28"/>
          <w:szCs w:val="28"/>
        </w:rPr>
        <w:t>SANIMAL</w:t>
      </w:r>
      <w:r>
        <w:rPr>
          <w:b/>
          <w:i/>
          <w:sz w:val="28"/>
          <w:szCs w:val="28"/>
        </w:rPr>
        <w:t xml:space="preserve"> FX</w:t>
      </w:r>
      <w:r>
        <w:rPr>
          <w:b/>
          <w:sz w:val="28"/>
          <w:szCs w:val="28"/>
        </w:rPr>
        <w:t xml:space="preserve"> future work:</w:t>
      </w:r>
    </w:p>
    <w:p w:rsidR="00101E11" w:rsidRDefault="00101E11" w:rsidP="00101E11">
      <w:pPr>
        <w:pStyle w:val="NoSpacing"/>
        <w:spacing w:line="360" w:lineRule="auto"/>
        <w:rPr>
          <w:sz w:val="24"/>
          <w:szCs w:val="28"/>
        </w:rPr>
      </w:pPr>
      <w:bookmarkStart w:id="1" w:name="_Hlk513802901"/>
      <w:r>
        <w:rPr>
          <w:sz w:val="24"/>
          <w:szCs w:val="28"/>
        </w:rPr>
        <w:tab/>
      </w:r>
      <w:bookmarkEnd w:id="1"/>
      <w:r>
        <w:rPr>
          <w:i/>
          <w:sz w:val="24"/>
          <w:szCs w:val="28"/>
        </w:rPr>
        <w:t>SANIMAL FX</w:t>
      </w:r>
      <w:r>
        <w:rPr>
          <w:sz w:val="24"/>
          <w:szCs w:val="28"/>
        </w:rPr>
        <w:t xml:space="preserve"> accomplished all the goals initially set by the project. However, as the project progressed, it became clear that </w:t>
      </w:r>
      <w:r>
        <w:rPr>
          <w:i/>
          <w:sz w:val="24"/>
          <w:szCs w:val="28"/>
        </w:rPr>
        <w:t>SANIMAL FX</w:t>
      </w:r>
      <w:r>
        <w:rPr>
          <w:sz w:val="24"/>
          <w:szCs w:val="28"/>
        </w:rPr>
        <w:t xml:space="preserve"> had significantly more potential than originally outlined. As researchers from various departments began testing the software, many non-trivial features were suggested that would make </w:t>
      </w:r>
      <w:r>
        <w:rPr>
          <w:i/>
          <w:sz w:val="24"/>
          <w:szCs w:val="28"/>
        </w:rPr>
        <w:t>SANIMAL FX</w:t>
      </w:r>
      <w:r>
        <w:rPr>
          <w:sz w:val="24"/>
          <w:szCs w:val="28"/>
        </w:rPr>
        <w:t xml:space="preserve"> a significantly better product. While I personally do not have the time to implement these changes, I believe the next phase of </w:t>
      </w:r>
      <w:r>
        <w:rPr>
          <w:i/>
          <w:sz w:val="24"/>
          <w:szCs w:val="28"/>
        </w:rPr>
        <w:t>SANIMAL FX</w:t>
      </w:r>
      <w:r>
        <w:rPr>
          <w:sz w:val="24"/>
          <w:szCs w:val="28"/>
        </w:rPr>
        <w:t xml:space="preserve"> is to implement the follow changes:</w:t>
      </w:r>
    </w:p>
    <w:p w:rsidR="00101E11" w:rsidRDefault="00101E11" w:rsidP="00101E11">
      <w:pPr>
        <w:pStyle w:val="NoSpacing"/>
        <w:numPr>
          <w:ilvl w:val="0"/>
          <w:numId w:val="8"/>
        </w:numPr>
        <w:spacing w:line="360" w:lineRule="auto"/>
        <w:rPr>
          <w:sz w:val="24"/>
          <w:szCs w:val="28"/>
        </w:rPr>
      </w:pPr>
      <w:r>
        <w:rPr>
          <w:sz w:val="24"/>
          <w:szCs w:val="28"/>
        </w:rPr>
        <w:t>Allow the user to tag additional, custom metadata about species and locations</w:t>
      </w:r>
    </w:p>
    <w:p w:rsidR="00101E11" w:rsidRDefault="00101E11" w:rsidP="00101E11">
      <w:pPr>
        <w:pStyle w:val="NoSpacing"/>
        <w:numPr>
          <w:ilvl w:val="0"/>
          <w:numId w:val="8"/>
        </w:numPr>
        <w:spacing w:line="360" w:lineRule="auto"/>
        <w:rPr>
          <w:sz w:val="24"/>
          <w:szCs w:val="28"/>
        </w:rPr>
      </w:pPr>
      <w:r>
        <w:rPr>
          <w:sz w:val="24"/>
          <w:szCs w:val="28"/>
        </w:rPr>
        <w:t>Have machine learning automatically tag images</w:t>
      </w:r>
    </w:p>
    <w:p w:rsidR="00101E11" w:rsidRDefault="00101E11" w:rsidP="00101E11">
      <w:pPr>
        <w:pStyle w:val="NoSpacing"/>
        <w:numPr>
          <w:ilvl w:val="0"/>
          <w:numId w:val="8"/>
        </w:numPr>
        <w:spacing w:line="360" w:lineRule="auto"/>
        <w:rPr>
          <w:sz w:val="24"/>
          <w:szCs w:val="28"/>
        </w:rPr>
      </w:pPr>
      <w:r>
        <w:rPr>
          <w:sz w:val="24"/>
          <w:szCs w:val="28"/>
        </w:rPr>
        <w:t>Allow importing of other image file formats such as PNG or TIFF</w:t>
      </w:r>
      <w:r w:rsidR="00DD169C">
        <w:rPr>
          <w:sz w:val="24"/>
          <w:szCs w:val="28"/>
        </w:rPr>
        <w:t xml:space="preserve"> as well as video formats</w:t>
      </w:r>
    </w:p>
    <w:p w:rsidR="00101E11" w:rsidRDefault="00101E11" w:rsidP="00101E11">
      <w:pPr>
        <w:pStyle w:val="NoSpacing"/>
        <w:numPr>
          <w:ilvl w:val="0"/>
          <w:numId w:val="8"/>
        </w:numPr>
        <w:spacing w:line="360" w:lineRule="auto"/>
        <w:rPr>
          <w:sz w:val="24"/>
          <w:szCs w:val="28"/>
        </w:rPr>
      </w:pPr>
      <w:r>
        <w:rPr>
          <w:sz w:val="24"/>
          <w:szCs w:val="28"/>
        </w:rPr>
        <w:t>Make the map more interactive</w:t>
      </w:r>
    </w:p>
    <w:p w:rsidR="006B246E" w:rsidRDefault="00DD169C" w:rsidP="006B246E">
      <w:pPr>
        <w:pStyle w:val="NoSpacing"/>
        <w:numPr>
          <w:ilvl w:val="0"/>
          <w:numId w:val="8"/>
        </w:numPr>
        <w:spacing w:line="360" w:lineRule="auto"/>
        <w:rPr>
          <w:sz w:val="24"/>
          <w:szCs w:val="28"/>
        </w:rPr>
      </w:pPr>
      <w:r>
        <w:rPr>
          <w:sz w:val="24"/>
          <w:szCs w:val="28"/>
        </w:rPr>
        <w:t>Update the workflow to make species list a “per-collection” entity instead of a “per-user” entity</w:t>
      </w:r>
    </w:p>
    <w:p w:rsidR="00DD169C" w:rsidRPr="006B246E" w:rsidRDefault="006B246E" w:rsidP="006B246E">
      <w:pPr>
        <w:pStyle w:val="NoSpacing"/>
        <w:spacing w:line="360" w:lineRule="auto"/>
        <w:rPr>
          <w:sz w:val="24"/>
          <w:szCs w:val="28"/>
        </w:rPr>
      </w:pPr>
      <w:r>
        <w:rPr>
          <w:sz w:val="24"/>
          <w:szCs w:val="28"/>
        </w:rPr>
        <w:lastRenderedPageBreak/>
        <w:tab/>
      </w:r>
      <w:r w:rsidRPr="006B246E">
        <w:rPr>
          <w:sz w:val="24"/>
          <w:szCs w:val="28"/>
        </w:rPr>
        <w:t xml:space="preserve"> </w:t>
      </w:r>
      <w:r w:rsidR="00DD169C" w:rsidRPr="006B246E">
        <w:rPr>
          <w:sz w:val="24"/>
          <w:szCs w:val="28"/>
        </w:rPr>
        <w:t xml:space="preserve">(1) Currently, </w:t>
      </w:r>
      <w:r w:rsidR="00DD169C" w:rsidRPr="006B246E">
        <w:rPr>
          <w:i/>
          <w:sz w:val="24"/>
          <w:szCs w:val="28"/>
        </w:rPr>
        <w:t>SANIMAL FX</w:t>
      </w:r>
      <w:r w:rsidR="00DD169C" w:rsidRPr="006B246E">
        <w:rPr>
          <w:sz w:val="24"/>
          <w:szCs w:val="28"/>
        </w:rPr>
        <w:t xml:space="preserve"> uses a static metadata model for locations, and mostly static metadata for species. A location </w:t>
      </w:r>
      <w:r w:rsidR="00C4667B">
        <w:rPr>
          <w:sz w:val="24"/>
          <w:szCs w:val="28"/>
        </w:rPr>
        <w:t>is defined by an</w:t>
      </w:r>
      <w:r w:rsidR="00DD169C" w:rsidRPr="006B246E">
        <w:rPr>
          <w:sz w:val="24"/>
          <w:szCs w:val="28"/>
        </w:rPr>
        <w:t xml:space="preserve"> elevation, latitude, longitude, name, and site code. These do not change from image to image but are purely static. A species </w:t>
      </w:r>
      <w:r w:rsidR="00C4667B">
        <w:rPr>
          <w:sz w:val="24"/>
          <w:szCs w:val="28"/>
        </w:rPr>
        <w:t>is defined by</w:t>
      </w:r>
      <w:r w:rsidR="00DD169C" w:rsidRPr="006B246E">
        <w:rPr>
          <w:sz w:val="24"/>
          <w:szCs w:val="28"/>
        </w:rPr>
        <w:t xml:space="preserve"> a name and scientific name which also do not change from image to image. </w:t>
      </w:r>
      <w:r w:rsidR="00C4667B">
        <w:rPr>
          <w:sz w:val="24"/>
          <w:szCs w:val="28"/>
        </w:rPr>
        <w:t>The actual</w:t>
      </w:r>
      <w:r w:rsidR="00DD169C" w:rsidRPr="006B246E">
        <w:rPr>
          <w:sz w:val="24"/>
          <w:szCs w:val="28"/>
        </w:rPr>
        <w:t xml:space="preserve"> amount of a given species in a specific image is dynamic, because it may change from one picture to the next. As many researchers pointed out, certain projects may have additional dynamic species and location metadata requirements outside of species count. For species, these may include stripe count, gender, animal ID, and many more. For locations, additional metadata may come in the form of </w:t>
      </w:r>
      <w:r w:rsidR="00891E3F">
        <w:rPr>
          <w:sz w:val="24"/>
          <w:szCs w:val="28"/>
        </w:rPr>
        <w:t xml:space="preserve">weather or environmental conditions such as </w:t>
      </w:r>
      <w:r w:rsidR="00DD169C" w:rsidRPr="006B246E">
        <w:rPr>
          <w:sz w:val="24"/>
          <w:szCs w:val="28"/>
        </w:rPr>
        <w:t xml:space="preserve">raining </w:t>
      </w:r>
      <w:r w:rsidR="00891E3F">
        <w:rPr>
          <w:sz w:val="24"/>
          <w:szCs w:val="28"/>
        </w:rPr>
        <w:t>versus</w:t>
      </w:r>
      <w:r w:rsidR="00891E3F" w:rsidRPr="006B246E">
        <w:rPr>
          <w:sz w:val="24"/>
          <w:szCs w:val="28"/>
        </w:rPr>
        <w:t xml:space="preserve"> </w:t>
      </w:r>
      <w:r w:rsidR="00DD169C" w:rsidRPr="006B246E">
        <w:rPr>
          <w:sz w:val="24"/>
          <w:szCs w:val="28"/>
        </w:rPr>
        <w:t xml:space="preserve">not raining, river flowing </w:t>
      </w:r>
      <w:r w:rsidR="00891E3F" w:rsidRPr="006B246E">
        <w:rPr>
          <w:sz w:val="24"/>
          <w:szCs w:val="28"/>
        </w:rPr>
        <w:t>v</w:t>
      </w:r>
      <w:r w:rsidR="00891E3F">
        <w:rPr>
          <w:sz w:val="24"/>
          <w:szCs w:val="28"/>
        </w:rPr>
        <w:t>ersus</w:t>
      </w:r>
      <w:r w:rsidR="00891E3F" w:rsidRPr="006B246E">
        <w:rPr>
          <w:sz w:val="24"/>
          <w:szCs w:val="28"/>
        </w:rPr>
        <w:t xml:space="preserve"> </w:t>
      </w:r>
      <w:r w:rsidR="00DD169C" w:rsidRPr="006B246E">
        <w:rPr>
          <w:sz w:val="24"/>
          <w:szCs w:val="28"/>
        </w:rPr>
        <w:t xml:space="preserve">dry, or grass height. These additional metadata fields would be optional key-value pairs </w:t>
      </w:r>
      <w:r w:rsidR="0067513C" w:rsidRPr="006B246E">
        <w:rPr>
          <w:sz w:val="24"/>
          <w:szCs w:val="28"/>
        </w:rPr>
        <w:t>used by specific projects.</w:t>
      </w:r>
    </w:p>
    <w:p w:rsidR="0067513C" w:rsidRDefault="006B246E" w:rsidP="006B246E">
      <w:pPr>
        <w:pStyle w:val="NoSpacing"/>
        <w:spacing w:line="360" w:lineRule="auto"/>
        <w:rPr>
          <w:sz w:val="24"/>
          <w:szCs w:val="28"/>
        </w:rPr>
      </w:pPr>
      <w:r>
        <w:rPr>
          <w:sz w:val="24"/>
          <w:szCs w:val="28"/>
        </w:rPr>
        <w:tab/>
        <w:t xml:space="preserve"> </w:t>
      </w:r>
      <w:r w:rsidR="0067513C">
        <w:rPr>
          <w:sz w:val="24"/>
          <w:szCs w:val="28"/>
        </w:rPr>
        <w:t xml:space="preserve">(2) It is estimated that there are over 4 million images in </w:t>
      </w:r>
      <w:r w:rsidR="00C4667B">
        <w:rPr>
          <w:sz w:val="24"/>
          <w:szCs w:val="28"/>
        </w:rPr>
        <w:t>one specific</w:t>
      </w:r>
      <w:r w:rsidR="0067513C">
        <w:rPr>
          <w:sz w:val="24"/>
          <w:szCs w:val="28"/>
        </w:rPr>
        <w:t xml:space="preserve"> </w:t>
      </w:r>
      <w:r w:rsidR="00C4667B">
        <w:rPr>
          <w:sz w:val="24"/>
          <w:szCs w:val="28"/>
        </w:rPr>
        <w:t>example</w:t>
      </w:r>
      <w:r>
        <w:rPr>
          <w:sz w:val="24"/>
          <w:szCs w:val="28"/>
        </w:rPr>
        <w:t xml:space="preserve"> </w:t>
      </w:r>
      <w:r w:rsidR="0067513C">
        <w:rPr>
          <w:sz w:val="24"/>
          <w:szCs w:val="28"/>
        </w:rPr>
        <w:t xml:space="preserve">project that have not been tagged with species </w:t>
      </w:r>
      <w:r w:rsidR="00C4667B">
        <w:rPr>
          <w:sz w:val="24"/>
          <w:szCs w:val="28"/>
        </w:rPr>
        <w:t>or</w:t>
      </w:r>
      <w:r w:rsidR="0067513C">
        <w:rPr>
          <w:sz w:val="24"/>
          <w:szCs w:val="28"/>
        </w:rPr>
        <w:t xml:space="preserve"> location. These images are sitting on hard drives just waiting to be processed </w:t>
      </w:r>
      <w:r w:rsidR="00946E0D">
        <w:rPr>
          <w:sz w:val="24"/>
          <w:szCs w:val="28"/>
        </w:rPr>
        <w:t xml:space="preserve">by </w:t>
      </w:r>
      <w:r w:rsidR="0067513C">
        <w:rPr>
          <w:sz w:val="24"/>
          <w:szCs w:val="28"/>
        </w:rPr>
        <w:t>human</w:t>
      </w:r>
      <w:r w:rsidR="00891E3F">
        <w:rPr>
          <w:sz w:val="24"/>
          <w:szCs w:val="28"/>
        </w:rPr>
        <w:t>s</w:t>
      </w:r>
      <w:r w:rsidR="0067513C">
        <w:rPr>
          <w:sz w:val="24"/>
          <w:szCs w:val="28"/>
        </w:rPr>
        <w:t xml:space="preserve"> using </w:t>
      </w:r>
      <w:proofErr w:type="spellStart"/>
      <w:r w:rsidR="00C4667B" w:rsidRPr="00C4667B">
        <w:rPr>
          <w:i/>
          <w:sz w:val="24"/>
          <w:szCs w:val="28"/>
        </w:rPr>
        <w:t>DataOrganize</w:t>
      </w:r>
      <w:proofErr w:type="spellEnd"/>
      <w:r w:rsidR="00C4667B">
        <w:rPr>
          <w:sz w:val="24"/>
          <w:szCs w:val="28"/>
        </w:rPr>
        <w:t xml:space="preserve">, or now, </w:t>
      </w:r>
      <w:r w:rsidR="0067513C" w:rsidRPr="00C4667B">
        <w:rPr>
          <w:sz w:val="24"/>
          <w:szCs w:val="28"/>
        </w:rPr>
        <w:t>SANIMAL</w:t>
      </w:r>
      <w:r w:rsidR="0067513C">
        <w:rPr>
          <w:i/>
          <w:sz w:val="24"/>
          <w:szCs w:val="28"/>
        </w:rPr>
        <w:t xml:space="preserve"> FX</w:t>
      </w:r>
      <w:r w:rsidR="0067513C">
        <w:rPr>
          <w:sz w:val="24"/>
          <w:szCs w:val="28"/>
        </w:rPr>
        <w:t xml:space="preserve">. Unfortunately, this process takes hundreds of man hours, and that’s where machine learning comes in. Machine learning algorithms can take existing tagged images as input and then estimate what species are in untagged images. This </w:t>
      </w:r>
      <w:r w:rsidR="002E7679">
        <w:rPr>
          <w:sz w:val="24"/>
          <w:szCs w:val="28"/>
        </w:rPr>
        <w:t xml:space="preserve">would significantly improve the user experience, since users would upload a set of untagged images, and then be asked to verify some small subset of the images that the machine learning algorithm was uncertain of. </w:t>
      </w:r>
      <w:proofErr w:type="spellStart"/>
      <w:r w:rsidR="002E7679">
        <w:rPr>
          <w:sz w:val="24"/>
          <w:szCs w:val="28"/>
        </w:rPr>
        <w:t>CyVerse</w:t>
      </w:r>
      <w:proofErr w:type="spellEnd"/>
      <w:r w:rsidR="002E7679">
        <w:rPr>
          <w:sz w:val="24"/>
          <w:szCs w:val="28"/>
        </w:rPr>
        <w:t xml:space="preserve"> has already begun working on this process, but it’s still in early development and requires </w:t>
      </w:r>
      <w:r w:rsidR="00C4667B">
        <w:rPr>
          <w:sz w:val="24"/>
          <w:szCs w:val="28"/>
        </w:rPr>
        <w:t>integration into</w:t>
      </w:r>
      <w:r w:rsidR="002E7679">
        <w:rPr>
          <w:sz w:val="24"/>
          <w:szCs w:val="28"/>
        </w:rPr>
        <w:t xml:space="preserve"> the </w:t>
      </w:r>
      <w:r w:rsidR="002E7679">
        <w:rPr>
          <w:i/>
          <w:sz w:val="24"/>
          <w:szCs w:val="28"/>
        </w:rPr>
        <w:t>SANIMAL FX</w:t>
      </w:r>
      <w:r w:rsidR="002E7679">
        <w:rPr>
          <w:sz w:val="24"/>
          <w:szCs w:val="28"/>
        </w:rPr>
        <w:t xml:space="preserve"> UI.</w:t>
      </w:r>
    </w:p>
    <w:p w:rsidR="002E7679" w:rsidRDefault="006B246E" w:rsidP="00DD169C">
      <w:pPr>
        <w:pStyle w:val="NoSpacing"/>
        <w:spacing w:line="360" w:lineRule="auto"/>
        <w:rPr>
          <w:sz w:val="24"/>
          <w:szCs w:val="28"/>
        </w:rPr>
      </w:pPr>
      <w:r>
        <w:rPr>
          <w:sz w:val="24"/>
          <w:szCs w:val="28"/>
        </w:rPr>
        <w:tab/>
        <w:t xml:space="preserve"> </w:t>
      </w:r>
      <w:r w:rsidR="002E7679">
        <w:rPr>
          <w:sz w:val="24"/>
          <w:szCs w:val="28"/>
        </w:rPr>
        <w:t xml:space="preserve">(3) </w:t>
      </w:r>
      <w:r>
        <w:rPr>
          <w:sz w:val="24"/>
          <w:szCs w:val="28"/>
        </w:rPr>
        <w:t xml:space="preserve">The majority of camera traps </w:t>
      </w:r>
      <w:r w:rsidR="005F2D6F">
        <w:rPr>
          <w:sz w:val="24"/>
          <w:szCs w:val="28"/>
        </w:rPr>
        <w:t>are configured to take JPG images because that data is most helpful to researchers. In some cases, cameras are configured to take short 10 second video</w:t>
      </w:r>
      <w:r w:rsidR="00946E0D">
        <w:rPr>
          <w:sz w:val="24"/>
          <w:szCs w:val="28"/>
        </w:rPr>
        <w:t>s</w:t>
      </w:r>
      <w:r w:rsidR="005F2D6F">
        <w:rPr>
          <w:sz w:val="24"/>
          <w:szCs w:val="28"/>
        </w:rPr>
        <w:t xml:space="preserve"> or take images in other formats such as PNG. </w:t>
      </w:r>
      <w:r w:rsidR="005F2D6F">
        <w:rPr>
          <w:i/>
          <w:sz w:val="24"/>
          <w:szCs w:val="28"/>
        </w:rPr>
        <w:t>SANIMAL FX</w:t>
      </w:r>
      <w:r w:rsidR="005F2D6F">
        <w:rPr>
          <w:sz w:val="24"/>
          <w:szCs w:val="28"/>
        </w:rPr>
        <w:t xml:space="preserve"> currently does not support other image formats because they store metadata in a different way. The software also does not support video, even though JavaFX supports videos in almost the same way as images</w:t>
      </w:r>
      <w:r w:rsidR="00C4667B">
        <w:rPr>
          <w:sz w:val="24"/>
          <w:szCs w:val="28"/>
        </w:rPr>
        <w:t>. This would make implementation quite easy, but adding metadata to videos would be a more challenging task.</w:t>
      </w:r>
      <w:r w:rsidR="005F2D6F">
        <w:rPr>
          <w:sz w:val="24"/>
          <w:szCs w:val="28"/>
        </w:rPr>
        <w:t xml:space="preserve"> </w:t>
      </w:r>
    </w:p>
    <w:p w:rsidR="005F2D6F" w:rsidRDefault="005F2D6F" w:rsidP="00DD169C">
      <w:pPr>
        <w:pStyle w:val="NoSpacing"/>
        <w:spacing w:line="360" w:lineRule="auto"/>
        <w:rPr>
          <w:sz w:val="24"/>
          <w:szCs w:val="28"/>
        </w:rPr>
      </w:pPr>
      <w:r>
        <w:rPr>
          <w:sz w:val="24"/>
          <w:szCs w:val="28"/>
        </w:rPr>
        <w:lastRenderedPageBreak/>
        <w:tab/>
        <w:t xml:space="preserve">(4) While </w:t>
      </w:r>
      <w:r>
        <w:rPr>
          <w:i/>
          <w:sz w:val="24"/>
          <w:szCs w:val="28"/>
        </w:rPr>
        <w:t>SANIMAL FX</w:t>
      </w:r>
      <w:r>
        <w:rPr>
          <w:sz w:val="24"/>
          <w:szCs w:val="28"/>
        </w:rPr>
        <w:t xml:space="preserve"> is significantly more usable than the original </w:t>
      </w:r>
      <w:r>
        <w:rPr>
          <w:i/>
          <w:sz w:val="24"/>
          <w:szCs w:val="28"/>
        </w:rPr>
        <w:t xml:space="preserve">SANIMAL </w:t>
      </w:r>
      <w:r>
        <w:rPr>
          <w:sz w:val="24"/>
          <w:szCs w:val="28"/>
        </w:rPr>
        <w:t xml:space="preserve">program, the map in </w:t>
      </w:r>
      <w:r>
        <w:rPr>
          <w:i/>
          <w:sz w:val="24"/>
          <w:szCs w:val="28"/>
        </w:rPr>
        <w:t>SANIMAL</w:t>
      </w:r>
      <w:r>
        <w:rPr>
          <w:sz w:val="24"/>
          <w:szCs w:val="28"/>
        </w:rPr>
        <w:t xml:space="preserve"> is more feature rich. The </w:t>
      </w:r>
      <w:r>
        <w:rPr>
          <w:i/>
          <w:sz w:val="24"/>
          <w:szCs w:val="28"/>
        </w:rPr>
        <w:t>SANIMAL FX</w:t>
      </w:r>
      <w:r>
        <w:rPr>
          <w:sz w:val="24"/>
          <w:szCs w:val="28"/>
        </w:rPr>
        <w:t xml:space="preserve"> map shows all registered locations on a google maps background. This can be useful for debugging location and camera positions but can be significantly improved. One suggestion was to add a video-like timeline on the bottom. A user would then perform a</w:t>
      </w:r>
      <w:r w:rsidR="00183735">
        <w:rPr>
          <w:sz w:val="24"/>
          <w:szCs w:val="28"/>
        </w:rPr>
        <w:t>n image</w:t>
      </w:r>
      <w:r>
        <w:rPr>
          <w:sz w:val="24"/>
          <w:szCs w:val="28"/>
        </w:rPr>
        <w:t xml:space="preserve"> query and get a list of results. The timeline would then visualize when the images were taken, with the first image on the far left, and the last image on the far right. The user </w:t>
      </w:r>
      <w:r w:rsidR="00B71DC4">
        <w:rPr>
          <w:sz w:val="24"/>
          <w:szCs w:val="28"/>
        </w:rPr>
        <w:t>would</w:t>
      </w:r>
      <w:r>
        <w:rPr>
          <w:sz w:val="24"/>
          <w:szCs w:val="28"/>
        </w:rPr>
        <w:t xml:space="preserve"> then use video-like controls to play through the data in day-by-day increments</w:t>
      </w:r>
      <w:r w:rsidR="00B71DC4">
        <w:rPr>
          <w:sz w:val="24"/>
          <w:szCs w:val="28"/>
        </w:rPr>
        <w:t xml:space="preserve">. When an image is hit on the timeline, the location marker would display the species taken and its metadata. This would be useful in tracking animal patterns, for example if a puma was photographed on one camera, then two hours later at a second camera close by, one can assume the puma walked from the first to the second camera. The map could respond by drawing an arrow with the estimated chance that the puma did in fact walk from camera 1 to camera 2 and that it wasn’t just a different puma. This map interactivity would be very useful to visually analyze the movements of species over the photographed area. </w:t>
      </w:r>
    </w:p>
    <w:p w:rsidR="00183735" w:rsidRPr="00183735" w:rsidRDefault="00183735" w:rsidP="00DD169C">
      <w:pPr>
        <w:pStyle w:val="NoSpacing"/>
        <w:spacing w:line="360" w:lineRule="auto"/>
        <w:rPr>
          <w:sz w:val="24"/>
          <w:szCs w:val="28"/>
        </w:rPr>
      </w:pPr>
      <w:r>
        <w:rPr>
          <w:sz w:val="24"/>
          <w:szCs w:val="28"/>
        </w:rPr>
        <w:tab/>
        <w:t xml:space="preserve">(5) One major flaw inherent in the </w:t>
      </w:r>
      <w:r>
        <w:rPr>
          <w:i/>
          <w:sz w:val="24"/>
          <w:szCs w:val="28"/>
        </w:rPr>
        <w:t>SANIMAL FX</w:t>
      </w:r>
      <w:r>
        <w:rPr>
          <w:sz w:val="24"/>
          <w:szCs w:val="28"/>
        </w:rPr>
        <w:t xml:space="preserve"> user interface is that species and location lists are stored on a “per-user” basis, meaning each user has their own personal customizable list of species and locations. This can lead to user error, and in the case of machine learning can throw off the algorithm significantly. Different users may mistype the name of a species, and then images with the same species are tagged with different names such as: Rabbit, </w:t>
      </w:r>
      <w:proofErr w:type="spellStart"/>
      <w:r>
        <w:rPr>
          <w:sz w:val="24"/>
          <w:szCs w:val="28"/>
        </w:rPr>
        <w:t>Rabitt</w:t>
      </w:r>
      <w:proofErr w:type="spellEnd"/>
      <w:r>
        <w:rPr>
          <w:sz w:val="24"/>
          <w:szCs w:val="28"/>
        </w:rPr>
        <w:t xml:space="preserve">, </w:t>
      </w:r>
      <w:proofErr w:type="spellStart"/>
      <w:r>
        <w:rPr>
          <w:sz w:val="24"/>
          <w:szCs w:val="28"/>
        </w:rPr>
        <w:t>Rabt</w:t>
      </w:r>
      <w:proofErr w:type="spellEnd"/>
      <w:r>
        <w:rPr>
          <w:sz w:val="24"/>
          <w:szCs w:val="28"/>
        </w:rPr>
        <w:t xml:space="preserve">, </w:t>
      </w:r>
      <w:proofErr w:type="spellStart"/>
      <w:r>
        <w:rPr>
          <w:sz w:val="24"/>
          <w:szCs w:val="28"/>
        </w:rPr>
        <w:t>R</w:t>
      </w:r>
      <w:r w:rsidR="00891E3F">
        <w:rPr>
          <w:sz w:val="24"/>
          <w:szCs w:val="28"/>
        </w:rPr>
        <w:t>a</w:t>
      </w:r>
      <w:r>
        <w:rPr>
          <w:sz w:val="24"/>
          <w:szCs w:val="28"/>
        </w:rPr>
        <w:t>bit</w:t>
      </w:r>
      <w:proofErr w:type="spellEnd"/>
      <w:r>
        <w:rPr>
          <w:sz w:val="24"/>
          <w:szCs w:val="28"/>
        </w:rPr>
        <w:t xml:space="preserve">, etc. The solution to this problem is to </w:t>
      </w:r>
      <w:r w:rsidR="00E90B2A">
        <w:rPr>
          <w:sz w:val="24"/>
          <w:szCs w:val="28"/>
        </w:rPr>
        <w:t>store</w:t>
      </w:r>
      <w:r>
        <w:rPr>
          <w:sz w:val="24"/>
          <w:szCs w:val="28"/>
        </w:rPr>
        <w:t xml:space="preserve"> </w:t>
      </w:r>
      <w:r w:rsidR="00E90B2A">
        <w:rPr>
          <w:sz w:val="24"/>
          <w:szCs w:val="28"/>
        </w:rPr>
        <w:t>location and species on a “per-project” or “per-collection” basis. This means project administrators would specify a list of species and locations for their image collection which could be modified if new species were discovered or locations photographed. Users of the collection would import images and specify which collection they would like to upload them to. The possible species and location lists would then be pulled from the collection</w:t>
      </w:r>
      <w:r w:rsidR="007F0D54">
        <w:rPr>
          <w:sz w:val="24"/>
          <w:szCs w:val="28"/>
        </w:rPr>
        <w:t xml:space="preserve"> and made unmodifiable. The advantage of this system is that the project administrator </w:t>
      </w:r>
      <w:r w:rsidR="00C43EE9">
        <w:rPr>
          <w:sz w:val="24"/>
          <w:szCs w:val="28"/>
        </w:rPr>
        <w:t>would have</w:t>
      </w:r>
      <w:r w:rsidR="007F0D54">
        <w:rPr>
          <w:sz w:val="24"/>
          <w:szCs w:val="28"/>
        </w:rPr>
        <w:t xml:space="preserve"> complete control over all species and locations reducing the chance of </w:t>
      </w:r>
      <w:r w:rsidR="00891E3F">
        <w:rPr>
          <w:sz w:val="24"/>
          <w:szCs w:val="28"/>
        </w:rPr>
        <w:t>errors</w:t>
      </w:r>
      <w:r w:rsidR="007F0D54">
        <w:rPr>
          <w:sz w:val="24"/>
          <w:szCs w:val="28"/>
        </w:rPr>
        <w:t xml:space="preserve">. </w:t>
      </w:r>
      <w:bookmarkStart w:id="2" w:name="_GoBack"/>
      <w:bookmarkEnd w:id="2"/>
    </w:p>
    <w:sectPr w:rsidR="00183735" w:rsidRPr="00183735" w:rsidSect="001915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A55E1"/>
    <w:multiLevelType w:val="hybridMultilevel"/>
    <w:tmpl w:val="0C7EB876"/>
    <w:lvl w:ilvl="0" w:tplc="A9CED6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114D2C"/>
    <w:multiLevelType w:val="hybridMultilevel"/>
    <w:tmpl w:val="B0625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13483A"/>
    <w:multiLevelType w:val="hybridMultilevel"/>
    <w:tmpl w:val="3E0EEBC4"/>
    <w:lvl w:ilvl="0" w:tplc="0F3EF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5964A9C"/>
    <w:multiLevelType w:val="hybridMultilevel"/>
    <w:tmpl w:val="42785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282D0C"/>
    <w:multiLevelType w:val="hybridMultilevel"/>
    <w:tmpl w:val="B0625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B15FCA"/>
    <w:multiLevelType w:val="hybridMultilevel"/>
    <w:tmpl w:val="AC560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7B6F2A"/>
    <w:multiLevelType w:val="hybridMultilevel"/>
    <w:tmpl w:val="E6108E32"/>
    <w:lvl w:ilvl="0" w:tplc="C91245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9AA5E17"/>
    <w:multiLevelType w:val="hybridMultilevel"/>
    <w:tmpl w:val="DE783F50"/>
    <w:lvl w:ilvl="0" w:tplc="8F2AB6A2">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4"/>
  </w:num>
  <w:num w:numId="5">
    <w:abstractNumId w:val="6"/>
  </w:num>
  <w:num w:numId="6">
    <w:abstractNumId w:val="7"/>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DCC"/>
    <w:rsid w:val="00022D2D"/>
    <w:rsid w:val="00026014"/>
    <w:rsid w:val="000427FA"/>
    <w:rsid w:val="000444DB"/>
    <w:rsid w:val="00046168"/>
    <w:rsid w:val="00053F31"/>
    <w:rsid w:val="00061216"/>
    <w:rsid w:val="00067E00"/>
    <w:rsid w:val="000716C5"/>
    <w:rsid w:val="00071DDF"/>
    <w:rsid w:val="0008709C"/>
    <w:rsid w:val="0009518F"/>
    <w:rsid w:val="0009592A"/>
    <w:rsid w:val="00097E7A"/>
    <w:rsid w:val="000A643E"/>
    <w:rsid w:val="000B2C67"/>
    <w:rsid w:val="000C72D3"/>
    <w:rsid w:val="000D58DA"/>
    <w:rsid w:val="000F7923"/>
    <w:rsid w:val="00101E11"/>
    <w:rsid w:val="00112BC2"/>
    <w:rsid w:val="00121DE7"/>
    <w:rsid w:val="001362A8"/>
    <w:rsid w:val="00141A94"/>
    <w:rsid w:val="00145119"/>
    <w:rsid w:val="00151164"/>
    <w:rsid w:val="00151B0E"/>
    <w:rsid w:val="00183735"/>
    <w:rsid w:val="001915BB"/>
    <w:rsid w:val="001A0F28"/>
    <w:rsid w:val="001A1541"/>
    <w:rsid w:val="001B5EC2"/>
    <w:rsid w:val="001D030B"/>
    <w:rsid w:val="001E0D1C"/>
    <w:rsid w:val="00222848"/>
    <w:rsid w:val="0022459E"/>
    <w:rsid w:val="00243AEF"/>
    <w:rsid w:val="00244537"/>
    <w:rsid w:val="0024603B"/>
    <w:rsid w:val="00274550"/>
    <w:rsid w:val="002807C4"/>
    <w:rsid w:val="00283B55"/>
    <w:rsid w:val="00292C1F"/>
    <w:rsid w:val="002D119E"/>
    <w:rsid w:val="002D2E5B"/>
    <w:rsid w:val="002E7679"/>
    <w:rsid w:val="002F4EDF"/>
    <w:rsid w:val="00315C96"/>
    <w:rsid w:val="00322DB5"/>
    <w:rsid w:val="00323B5D"/>
    <w:rsid w:val="003409CF"/>
    <w:rsid w:val="00360429"/>
    <w:rsid w:val="00360B30"/>
    <w:rsid w:val="003A3D58"/>
    <w:rsid w:val="003C08D8"/>
    <w:rsid w:val="003E53E8"/>
    <w:rsid w:val="003F45FA"/>
    <w:rsid w:val="00400917"/>
    <w:rsid w:val="004022DC"/>
    <w:rsid w:val="00407C07"/>
    <w:rsid w:val="0041112C"/>
    <w:rsid w:val="0041391D"/>
    <w:rsid w:val="004225C4"/>
    <w:rsid w:val="004246C4"/>
    <w:rsid w:val="00425848"/>
    <w:rsid w:val="00440B83"/>
    <w:rsid w:val="00440F13"/>
    <w:rsid w:val="00444238"/>
    <w:rsid w:val="0046581A"/>
    <w:rsid w:val="00474530"/>
    <w:rsid w:val="00474860"/>
    <w:rsid w:val="00492FB5"/>
    <w:rsid w:val="004B3F08"/>
    <w:rsid w:val="004D5215"/>
    <w:rsid w:val="005157D3"/>
    <w:rsid w:val="005260B8"/>
    <w:rsid w:val="0053180B"/>
    <w:rsid w:val="00531E81"/>
    <w:rsid w:val="00536CAD"/>
    <w:rsid w:val="00545505"/>
    <w:rsid w:val="00564ECC"/>
    <w:rsid w:val="005852C6"/>
    <w:rsid w:val="005A7994"/>
    <w:rsid w:val="005D2880"/>
    <w:rsid w:val="005D7E50"/>
    <w:rsid w:val="005E5D47"/>
    <w:rsid w:val="005F2D6F"/>
    <w:rsid w:val="00600E8E"/>
    <w:rsid w:val="00605D1B"/>
    <w:rsid w:val="0063223C"/>
    <w:rsid w:val="006378CB"/>
    <w:rsid w:val="0064442E"/>
    <w:rsid w:val="00653983"/>
    <w:rsid w:val="0065488C"/>
    <w:rsid w:val="006563B2"/>
    <w:rsid w:val="0067513C"/>
    <w:rsid w:val="0069085D"/>
    <w:rsid w:val="006B246E"/>
    <w:rsid w:val="006B76D5"/>
    <w:rsid w:val="006D15E3"/>
    <w:rsid w:val="006D1C77"/>
    <w:rsid w:val="006D62AA"/>
    <w:rsid w:val="006E52EE"/>
    <w:rsid w:val="006F6362"/>
    <w:rsid w:val="00706AC4"/>
    <w:rsid w:val="00726238"/>
    <w:rsid w:val="00750603"/>
    <w:rsid w:val="0075063A"/>
    <w:rsid w:val="00763293"/>
    <w:rsid w:val="007653F7"/>
    <w:rsid w:val="007676B0"/>
    <w:rsid w:val="00783361"/>
    <w:rsid w:val="00791CA7"/>
    <w:rsid w:val="00794F79"/>
    <w:rsid w:val="007A0A92"/>
    <w:rsid w:val="007A2EDA"/>
    <w:rsid w:val="007A5D0C"/>
    <w:rsid w:val="007B58CB"/>
    <w:rsid w:val="007C542F"/>
    <w:rsid w:val="007D2A5B"/>
    <w:rsid w:val="007F0D54"/>
    <w:rsid w:val="007F5442"/>
    <w:rsid w:val="008214E8"/>
    <w:rsid w:val="008350B9"/>
    <w:rsid w:val="00843373"/>
    <w:rsid w:val="008513A8"/>
    <w:rsid w:val="0085791D"/>
    <w:rsid w:val="00860FB0"/>
    <w:rsid w:val="00863F3C"/>
    <w:rsid w:val="0087236F"/>
    <w:rsid w:val="008769FB"/>
    <w:rsid w:val="0088786D"/>
    <w:rsid w:val="00891731"/>
    <w:rsid w:val="00891E3F"/>
    <w:rsid w:val="008A6927"/>
    <w:rsid w:val="008C2282"/>
    <w:rsid w:val="008E1205"/>
    <w:rsid w:val="00903F05"/>
    <w:rsid w:val="0091380A"/>
    <w:rsid w:val="00941C0D"/>
    <w:rsid w:val="00946E0D"/>
    <w:rsid w:val="0095343B"/>
    <w:rsid w:val="00975C58"/>
    <w:rsid w:val="009850FC"/>
    <w:rsid w:val="00987EB9"/>
    <w:rsid w:val="009A22E5"/>
    <w:rsid w:val="009A64B1"/>
    <w:rsid w:val="009B35B3"/>
    <w:rsid w:val="009D2DA0"/>
    <w:rsid w:val="009E40A7"/>
    <w:rsid w:val="009F28BA"/>
    <w:rsid w:val="009F2E1B"/>
    <w:rsid w:val="00A06F0E"/>
    <w:rsid w:val="00A25B4D"/>
    <w:rsid w:val="00A40799"/>
    <w:rsid w:val="00A50DCC"/>
    <w:rsid w:val="00A51A6F"/>
    <w:rsid w:val="00A51FF5"/>
    <w:rsid w:val="00A55535"/>
    <w:rsid w:val="00A61E68"/>
    <w:rsid w:val="00A65652"/>
    <w:rsid w:val="00A97BA8"/>
    <w:rsid w:val="00AA6AF0"/>
    <w:rsid w:val="00AC3B5B"/>
    <w:rsid w:val="00AE5FA3"/>
    <w:rsid w:val="00AF4099"/>
    <w:rsid w:val="00B014A8"/>
    <w:rsid w:val="00B17D79"/>
    <w:rsid w:val="00B30CB5"/>
    <w:rsid w:val="00B32DC7"/>
    <w:rsid w:val="00B34155"/>
    <w:rsid w:val="00B64137"/>
    <w:rsid w:val="00B71DC4"/>
    <w:rsid w:val="00BB3BFE"/>
    <w:rsid w:val="00BB5884"/>
    <w:rsid w:val="00BB6F0E"/>
    <w:rsid w:val="00BC13E4"/>
    <w:rsid w:val="00BD05C4"/>
    <w:rsid w:val="00BF0EE3"/>
    <w:rsid w:val="00C116C5"/>
    <w:rsid w:val="00C33863"/>
    <w:rsid w:val="00C43E74"/>
    <w:rsid w:val="00C43EE9"/>
    <w:rsid w:val="00C4532C"/>
    <w:rsid w:val="00C4667B"/>
    <w:rsid w:val="00C5079F"/>
    <w:rsid w:val="00C534DD"/>
    <w:rsid w:val="00C64E75"/>
    <w:rsid w:val="00C6511E"/>
    <w:rsid w:val="00C77364"/>
    <w:rsid w:val="00C77E16"/>
    <w:rsid w:val="00C908C0"/>
    <w:rsid w:val="00CC5993"/>
    <w:rsid w:val="00CE15EB"/>
    <w:rsid w:val="00CE175A"/>
    <w:rsid w:val="00D1066E"/>
    <w:rsid w:val="00D15CAC"/>
    <w:rsid w:val="00D31D80"/>
    <w:rsid w:val="00D420D4"/>
    <w:rsid w:val="00D44F07"/>
    <w:rsid w:val="00D45C78"/>
    <w:rsid w:val="00D548D6"/>
    <w:rsid w:val="00D70E69"/>
    <w:rsid w:val="00D85F29"/>
    <w:rsid w:val="00DB1CED"/>
    <w:rsid w:val="00DB4647"/>
    <w:rsid w:val="00DB65AC"/>
    <w:rsid w:val="00DC0CD7"/>
    <w:rsid w:val="00DD169C"/>
    <w:rsid w:val="00DD5FC6"/>
    <w:rsid w:val="00E104EB"/>
    <w:rsid w:val="00E13D41"/>
    <w:rsid w:val="00E30FE4"/>
    <w:rsid w:val="00E31639"/>
    <w:rsid w:val="00E33C57"/>
    <w:rsid w:val="00E53EAF"/>
    <w:rsid w:val="00E74808"/>
    <w:rsid w:val="00E8768A"/>
    <w:rsid w:val="00E90B2A"/>
    <w:rsid w:val="00E90F61"/>
    <w:rsid w:val="00EA5D2E"/>
    <w:rsid w:val="00EB14FB"/>
    <w:rsid w:val="00EB1C91"/>
    <w:rsid w:val="00EB1FF1"/>
    <w:rsid w:val="00EF0DB1"/>
    <w:rsid w:val="00EF6F8E"/>
    <w:rsid w:val="00F64CF6"/>
    <w:rsid w:val="00F653B2"/>
    <w:rsid w:val="00F6586A"/>
    <w:rsid w:val="00F76B85"/>
    <w:rsid w:val="00FA19EF"/>
    <w:rsid w:val="00FB021F"/>
    <w:rsid w:val="00FC1575"/>
    <w:rsid w:val="00FC4663"/>
    <w:rsid w:val="00FE0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48B6E"/>
  <w15:docId w15:val="{7DDD6E99-D8F1-45B0-81B2-F95B9B9F8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15B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B65AC"/>
    <w:pPr>
      <w:spacing w:after="0" w:line="240" w:lineRule="auto"/>
    </w:pPr>
  </w:style>
  <w:style w:type="paragraph" w:styleId="BalloonText">
    <w:name w:val="Balloon Text"/>
    <w:basedOn w:val="Normal"/>
    <w:link w:val="BalloonTextChar"/>
    <w:uiPriority w:val="99"/>
    <w:semiHidden/>
    <w:unhideWhenUsed/>
    <w:rsid w:val="00D420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20D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4694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800A5-3B30-4DB9-AB34-85FE3ECD9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21</Pages>
  <Words>5230</Words>
  <Characters>29816</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Slovikosky, David - (dslovikosky)</dc:creator>
  <cp:lastModifiedBy>Slovikosky, David - (dslovikosky)</cp:lastModifiedBy>
  <cp:revision>2</cp:revision>
  <dcterms:created xsi:type="dcterms:W3CDTF">2018-05-14T03:35:00Z</dcterms:created>
  <dcterms:modified xsi:type="dcterms:W3CDTF">2018-05-14T03:35:00Z</dcterms:modified>
</cp:coreProperties>
</file>